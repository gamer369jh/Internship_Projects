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0DA8" w14:textId="4AED2A75" w:rsidR="00E67945" w:rsidRDefault="003F0F7B" w:rsidP="00F82A00">
      <w:pPr>
        <w:jc w:val="center"/>
        <w:rPr>
          <w:b/>
          <w:bCs/>
          <w:sz w:val="48"/>
          <w:szCs w:val="48"/>
        </w:rPr>
      </w:pPr>
      <w:r>
        <w:rPr>
          <w:b/>
          <w:bCs/>
          <w:sz w:val="48"/>
          <w:szCs w:val="48"/>
        </w:rPr>
        <w:t xml:space="preserve">DCMI </w:t>
      </w:r>
      <w:r w:rsidR="00A17543">
        <w:rPr>
          <w:b/>
          <w:bCs/>
          <w:sz w:val="48"/>
          <w:szCs w:val="48"/>
        </w:rPr>
        <w:t>Use Cases</w:t>
      </w:r>
    </w:p>
    <w:p w14:paraId="5EC241C9" w14:textId="77777777" w:rsidR="00286EF5" w:rsidRDefault="00286EF5">
      <w:pPr>
        <w:rPr>
          <w:b/>
          <w:bCs/>
          <w:sz w:val="48"/>
          <w:szCs w:val="48"/>
        </w:rPr>
      </w:pPr>
    </w:p>
    <w:p w14:paraId="1DAF2FDB" w14:textId="77A4B3F1" w:rsidR="00286EF5" w:rsidRDefault="00286EF5">
      <w:r>
        <w:t xml:space="preserve">This </w:t>
      </w:r>
      <w:r w:rsidR="003B716E">
        <w:t>report</w:t>
      </w:r>
      <w:r>
        <w:t xml:space="preserve"> details the following typical examples of DCMI use: </w:t>
      </w:r>
    </w:p>
    <w:p w14:paraId="752F196D" w14:textId="049813AC" w:rsidR="00286EF5" w:rsidRDefault="00286EF5">
      <w:r>
        <w:t>• capture and display of RGB data captured in RGB565 format with QVGA (320x240) resolution, stored in the SDRAM, and displayed on the LCD</w:t>
      </w:r>
      <w:r>
        <w:noBreakHyphen/>
        <w:t>TFT</w:t>
      </w:r>
    </w:p>
    <w:p w14:paraId="3B09CD04" w14:textId="59376F58" w:rsidR="00286EF5" w:rsidRDefault="00286EF5">
      <w:r>
        <w:t xml:space="preserve"> • capture of </w:t>
      </w:r>
      <w:proofErr w:type="spellStart"/>
      <w:r>
        <w:t>YCbCr</w:t>
      </w:r>
      <w:proofErr w:type="spellEnd"/>
      <w:r>
        <w:t xml:space="preserve"> data captured in </w:t>
      </w:r>
      <w:proofErr w:type="spellStart"/>
      <w:r>
        <w:t>YCbCr</w:t>
      </w:r>
      <w:proofErr w:type="spellEnd"/>
      <w:r>
        <w:t xml:space="preserve"> format with QVGA (320x240) resolution and stored in the SDRAM </w:t>
      </w:r>
    </w:p>
    <w:p w14:paraId="29AD6A8F" w14:textId="77777777" w:rsidR="00AB6264" w:rsidRDefault="00286EF5">
      <w:r>
        <w:t>• capture of Y-only data DCMI configured to receive Y-only data to be stored in the SDRAM</w:t>
      </w:r>
    </w:p>
    <w:p w14:paraId="3837FE3D" w14:textId="77777777" w:rsidR="000B6BC9" w:rsidRDefault="000B6BC9">
      <w:pPr>
        <w:rPr>
          <w:b/>
          <w:bCs/>
          <w:sz w:val="48"/>
          <w:szCs w:val="48"/>
        </w:rPr>
      </w:pPr>
    </w:p>
    <w:p w14:paraId="79506C7F" w14:textId="77777777" w:rsidR="00E127C3" w:rsidRDefault="00E127C3">
      <w:pPr>
        <w:rPr>
          <w:b/>
          <w:bCs/>
          <w:sz w:val="48"/>
          <w:szCs w:val="48"/>
        </w:rPr>
      </w:pPr>
    </w:p>
    <w:p w14:paraId="69BF5B82" w14:textId="0E5F5606" w:rsidR="00E127C3" w:rsidRDefault="00E127C3">
      <w:pPr>
        <w:rPr>
          <w:b/>
          <w:bCs/>
          <w:sz w:val="36"/>
          <w:szCs w:val="36"/>
        </w:rPr>
      </w:pPr>
      <w:r>
        <w:rPr>
          <w:b/>
          <w:bCs/>
          <w:sz w:val="36"/>
          <w:szCs w:val="36"/>
        </w:rPr>
        <w:t xml:space="preserve">Hardware used: </w:t>
      </w:r>
    </w:p>
    <w:p w14:paraId="4BC2DB92" w14:textId="77777777" w:rsidR="00E127C3" w:rsidRDefault="00E127C3">
      <w:pPr>
        <w:rPr>
          <w:b/>
          <w:bCs/>
          <w:sz w:val="28"/>
          <w:szCs w:val="28"/>
        </w:rPr>
      </w:pPr>
    </w:p>
    <w:p w14:paraId="7AA85C40" w14:textId="632BC033" w:rsidR="00E127C3" w:rsidRDefault="00932207">
      <w:pPr>
        <w:rPr>
          <w:b/>
          <w:bCs/>
          <w:sz w:val="28"/>
          <w:szCs w:val="28"/>
        </w:rPr>
      </w:pPr>
      <w:r w:rsidRPr="00932207">
        <w:rPr>
          <w:b/>
          <w:bCs/>
          <w:sz w:val="28"/>
          <w:szCs w:val="28"/>
        </w:rPr>
        <w:t>STM32U575I-EV</w:t>
      </w:r>
      <w:r>
        <w:rPr>
          <w:b/>
          <w:bCs/>
          <w:sz w:val="28"/>
          <w:szCs w:val="28"/>
        </w:rPr>
        <w:t xml:space="preserve"> </w:t>
      </w:r>
      <w:r w:rsidR="00E127C3">
        <w:rPr>
          <w:b/>
          <w:bCs/>
          <w:sz w:val="28"/>
          <w:szCs w:val="28"/>
        </w:rPr>
        <w:t>Board:</w:t>
      </w:r>
    </w:p>
    <w:p w14:paraId="76C6C539" w14:textId="77777777" w:rsidR="00E127C3" w:rsidRDefault="00E127C3"/>
    <w:p w14:paraId="72AC968B" w14:textId="5D424451" w:rsidR="00E127C3" w:rsidRDefault="00E127C3">
      <w:pPr>
        <w:rPr>
          <w:rFonts w:ascii="Helvetica" w:hAnsi="Helvetica" w:cs="Helvetica"/>
          <w:color w:val="000000"/>
          <w:sz w:val="21"/>
          <w:szCs w:val="21"/>
        </w:rPr>
      </w:pPr>
      <w:r>
        <w:rPr>
          <w:rFonts w:ascii="Helvetica" w:hAnsi="Helvetica" w:cs="Helvetica"/>
          <w:color w:val="000000"/>
          <w:sz w:val="21"/>
          <w:szCs w:val="21"/>
        </w:rPr>
        <w:t xml:space="preserve">The </w:t>
      </w:r>
      <w:r w:rsidR="00932207" w:rsidRPr="00932207">
        <w:rPr>
          <w:rFonts w:ascii="Helvetica" w:hAnsi="Helvetica" w:cs="Helvetica"/>
          <w:color w:val="000000"/>
          <w:sz w:val="21"/>
          <w:szCs w:val="21"/>
        </w:rPr>
        <w:t>STM32U575I-EV</w:t>
      </w:r>
      <w:r w:rsidR="00932207">
        <w:rPr>
          <w:rFonts w:ascii="Helvetica" w:hAnsi="Helvetica" w:cs="Helvetica"/>
          <w:color w:val="000000"/>
          <w:sz w:val="21"/>
          <w:szCs w:val="21"/>
        </w:rPr>
        <w:t xml:space="preserve"> </w:t>
      </w:r>
      <w:r>
        <w:rPr>
          <w:rFonts w:ascii="Helvetica" w:hAnsi="Helvetica" w:cs="Helvetica"/>
          <w:color w:val="000000"/>
          <w:sz w:val="21"/>
          <w:szCs w:val="21"/>
        </w:rPr>
        <w:t>board is a powerful development platform designed for embedded applications. It is based on the STM32U575 microcontroller, which is a high-performance device with an Arm Cortex-M</w:t>
      </w:r>
      <w:r w:rsidR="00932207">
        <w:rPr>
          <w:rFonts w:ascii="Helvetica" w:hAnsi="Helvetica" w:cs="Helvetica"/>
          <w:color w:val="000000"/>
          <w:sz w:val="21"/>
          <w:szCs w:val="21"/>
        </w:rPr>
        <w:t>33</w:t>
      </w:r>
      <w:r>
        <w:rPr>
          <w:rFonts w:ascii="Helvetica" w:hAnsi="Helvetica" w:cs="Helvetica"/>
          <w:color w:val="000000"/>
          <w:sz w:val="21"/>
          <w:szCs w:val="21"/>
        </w:rPr>
        <w:t xml:space="preserve"> core and a rich set of peripherals. The board is a great choice for projects that require a Digital Camera Interface (DCMI) to interface with image sensors.</w:t>
      </w:r>
    </w:p>
    <w:p w14:paraId="21AD3F6E" w14:textId="010516E3" w:rsidR="00E127C3" w:rsidRDefault="00932207">
      <w:pPr>
        <w:rPr>
          <w:rFonts w:ascii="Helvetica" w:hAnsi="Helvetica" w:cs="Helvetica"/>
          <w:color w:val="000000"/>
          <w:sz w:val="21"/>
          <w:szCs w:val="21"/>
        </w:rPr>
      </w:pPr>
      <w:r>
        <w:rPr>
          <w:rFonts w:ascii="Helvetica" w:hAnsi="Helvetica" w:cs="Helvetica"/>
          <w:color w:val="000000"/>
          <w:sz w:val="21"/>
          <w:szCs w:val="21"/>
        </w:rPr>
        <w:t xml:space="preserve">The choice of such board is due to having such important features like: </w:t>
      </w:r>
    </w:p>
    <w:p w14:paraId="2EA0F7C5" w14:textId="3EC1B9FB"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DCMI interface: the STM32U575I-EV board features a dedicated DCMI interface that allows it to interface with a wide range of image sensors. This interface supports various image formats, including YUV, RGB, and JPEG.</w:t>
      </w:r>
    </w:p>
    <w:p w14:paraId="704E0413" w14:textId="76BFD27A"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High-performance microcontroller: The STM32U575 microcontroller is a high-performance device with an Arm Cortex-M33 core that can run at up to 480 MHz It also has a large amount of flash memory and RAM, which makes it ideal for image processing applications.</w:t>
      </w:r>
    </w:p>
    <w:p w14:paraId="7BFF3FFD"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Rich set of peripherals: The board has a rich set of peripherals, including USB, Ethernet, CAN, and UART interfaces. These peripherals can be used to communicate with other devices or to control external components.</w:t>
      </w:r>
    </w:p>
    <w:p w14:paraId="0A46CD1E"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On-board sensors: The board also features a range of on-board sensors, including an accelerometer, a gyroscope, and a magnetometer. These sensors can be used to detect motion and orientation, which can be useful in image stabilization applications.</w:t>
      </w:r>
    </w:p>
    <w:p w14:paraId="5937A348"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lastRenderedPageBreak/>
        <w:t>Expansion options: The board has a range of expansion options, including Arduino and STMod+ connectors. These connectors allow you to add additional functionality to the board, such as wireless connectivity or additional sensors.</w:t>
      </w:r>
    </w:p>
    <w:p w14:paraId="467FE184"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Power management: The STM32U575I-EV board features advanced power management options, including low-power modes and dynamic voltage scaling. These features help to optimize power consumption and extend battery life in portable applications.</w:t>
      </w:r>
    </w:p>
    <w:p w14:paraId="64A6582B" w14:textId="77777777" w:rsidR="00932207" w:rsidRDefault="00932207" w:rsidP="00932207">
      <w:pPr>
        <w:pStyle w:val="NormalWeb"/>
        <w:spacing w:before="0" w:beforeAutospacing="0" w:after="240" w:afterAutospacing="0"/>
        <w:ind w:left="360"/>
        <w:rPr>
          <w:rFonts w:ascii="Helvetica" w:hAnsi="Helvetica" w:cs="Helvetica"/>
          <w:color w:val="000000"/>
          <w:sz w:val="21"/>
          <w:szCs w:val="21"/>
        </w:rPr>
      </w:pPr>
    </w:p>
    <w:p w14:paraId="49C6ECBD" w14:textId="77777777" w:rsidR="00932207" w:rsidRDefault="00932207" w:rsidP="00932207">
      <w:pPr>
        <w:pStyle w:val="NormalWeb"/>
        <w:spacing w:before="0" w:beforeAutospacing="0" w:after="240" w:afterAutospacing="0"/>
        <w:ind w:left="360"/>
        <w:rPr>
          <w:rFonts w:ascii="Helvetica" w:hAnsi="Helvetica" w:cs="Helvetica"/>
          <w:color w:val="000000"/>
          <w:sz w:val="21"/>
          <w:szCs w:val="21"/>
        </w:rPr>
      </w:pPr>
    </w:p>
    <w:p w14:paraId="744D198E" w14:textId="75883491" w:rsidR="00932207" w:rsidRDefault="00F370B9" w:rsidP="00F370B9">
      <w:pPr>
        <w:pStyle w:val="NormalWeb"/>
        <w:spacing w:before="0" w:beforeAutospacing="0" w:after="240" w:afterAutospacing="0"/>
        <w:ind w:left="360"/>
        <w:jc w:val="center"/>
        <w:rPr>
          <w:rFonts w:ascii="Helvetica" w:hAnsi="Helvetica" w:cs="Helvetica"/>
          <w:color w:val="000000"/>
          <w:sz w:val="21"/>
          <w:szCs w:val="21"/>
        </w:rPr>
      </w:pPr>
      <w:r>
        <w:rPr>
          <w:noProof/>
        </w:rPr>
        <w:drawing>
          <wp:inline distT="0" distB="0" distL="0" distR="0" wp14:anchorId="41DA846E" wp14:editId="250F0A2A">
            <wp:extent cx="4342151" cy="2443852"/>
            <wp:effectExtent l="0" t="0" r="1270" b="0"/>
            <wp:docPr id="1332879583" name="Picture 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9583" name="Picture 3" descr="A close-up of a computer chi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9954" cy="2448244"/>
                    </a:xfrm>
                    <a:prstGeom prst="rect">
                      <a:avLst/>
                    </a:prstGeom>
                    <a:noFill/>
                    <a:ln>
                      <a:noFill/>
                    </a:ln>
                  </pic:spPr>
                </pic:pic>
              </a:graphicData>
            </a:graphic>
          </wp:inline>
        </w:drawing>
      </w:r>
    </w:p>
    <w:p w14:paraId="6DC8A8E3" w14:textId="77777777" w:rsidR="00F370B9" w:rsidRDefault="00F370B9" w:rsidP="00F370B9">
      <w:pPr>
        <w:pStyle w:val="NormalWeb"/>
        <w:spacing w:before="0" w:beforeAutospacing="0" w:after="240" w:afterAutospacing="0"/>
        <w:ind w:left="360"/>
        <w:jc w:val="center"/>
        <w:rPr>
          <w:rFonts w:ascii="Helvetica" w:hAnsi="Helvetica" w:cs="Helvetica"/>
          <w:color w:val="000000"/>
          <w:sz w:val="21"/>
          <w:szCs w:val="21"/>
        </w:rPr>
      </w:pPr>
    </w:p>
    <w:p w14:paraId="21675053" w14:textId="77777777" w:rsidR="00F370B9" w:rsidRPr="00F370B9" w:rsidRDefault="00F370B9" w:rsidP="00F370B9">
      <w:pPr>
        <w:pStyle w:val="NormalWeb"/>
        <w:spacing w:before="0" w:beforeAutospacing="0" w:after="240" w:afterAutospacing="0"/>
        <w:ind w:left="360"/>
        <w:jc w:val="center"/>
        <w:rPr>
          <w:rFonts w:ascii="Helvetica" w:hAnsi="Helvetica" w:cs="Helvetica"/>
          <w:color w:val="000000"/>
          <w:sz w:val="22"/>
          <w:szCs w:val="22"/>
        </w:rPr>
      </w:pPr>
    </w:p>
    <w:p w14:paraId="26A076EC" w14:textId="77777777" w:rsidR="00932207" w:rsidRDefault="00932207">
      <w:pPr>
        <w:rPr>
          <w:rFonts w:ascii="Helvetica" w:hAnsi="Helvetica" w:cs="Helvetica"/>
          <w:color w:val="000000"/>
          <w:sz w:val="21"/>
          <w:szCs w:val="21"/>
        </w:rPr>
      </w:pPr>
    </w:p>
    <w:p w14:paraId="25DBC619" w14:textId="77777777" w:rsidR="00E127C3" w:rsidRPr="00E127C3" w:rsidRDefault="00E127C3"/>
    <w:p w14:paraId="3A390B04" w14:textId="1CDD9069" w:rsidR="00F370B9" w:rsidRDefault="002B118D" w:rsidP="00F370B9">
      <w:pPr>
        <w:rPr>
          <w:b/>
          <w:bCs/>
          <w:sz w:val="28"/>
          <w:szCs w:val="28"/>
        </w:rPr>
      </w:pPr>
      <w:r w:rsidRPr="002B118D">
        <w:rPr>
          <w:b/>
          <w:bCs/>
          <w:sz w:val="28"/>
          <w:szCs w:val="28"/>
        </w:rPr>
        <w:t xml:space="preserve">MB1379A </w:t>
      </w:r>
      <w:r>
        <w:rPr>
          <w:b/>
          <w:bCs/>
          <w:sz w:val="28"/>
          <w:szCs w:val="28"/>
        </w:rPr>
        <w:t>C</w:t>
      </w:r>
      <w:r w:rsidRPr="002B118D">
        <w:rPr>
          <w:b/>
          <w:bCs/>
          <w:sz w:val="28"/>
          <w:szCs w:val="28"/>
        </w:rPr>
        <w:t xml:space="preserve">amera </w:t>
      </w:r>
      <w:r>
        <w:rPr>
          <w:b/>
          <w:bCs/>
          <w:sz w:val="28"/>
          <w:szCs w:val="28"/>
        </w:rPr>
        <w:t>M</w:t>
      </w:r>
      <w:r w:rsidRPr="002B118D">
        <w:rPr>
          <w:b/>
          <w:bCs/>
          <w:sz w:val="28"/>
          <w:szCs w:val="28"/>
        </w:rPr>
        <w:t>odule</w:t>
      </w:r>
      <w:r w:rsidR="00F370B9">
        <w:rPr>
          <w:b/>
          <w:bCs/>
          <w:sz w:val="28"/>
          <w:szCs w:val="28"/>
        </w:rPr>
        <w:t>:</w:t>
      </w:r>
    </w:p>
    <w:p w14:paraId="39685D3D" w14:textId="77777777" w:rsidR="00F370B9" w:rsidRDefault="00F370B9" w:rsidP="00F370B9"/>
    <w:p w14:paraId="0AE7EB87" w14:textId="17AF22ED" w:rsidR="00AA6F8B" w:rsidRDefault="00F60AB3">
      <w:pPr>
        <w:rPr>
          <w:rFonts w:ascii="Helvetica" w:hAnsi="Helvetica" w:cs="Helvetica"/>
          <w:color w:val="000000"/>
          <w:sz w:val="21"/>
          <w:szCs w:val="21"/>
        </w:rPr>
      </w:pPr>
      <w:r>
        <w:rPr>
          <w:rFonts w:ascii="Helvetica" w:hAnsi="Helvetica" w:cs="Helvetica"/>
          <w:color w:val="000000"/>
          <w:sz w:val="21"/>
          <w:szCs w:val="21"/>
        </w:rPr>
        <w:t>T</w:t>
      </w:r>
      <w:r w:rsidR="002B118D">
        <w:rPr>
          <w:rFonts w:ascii="Helvetica" w:hAnsi="Helvetica" w:cs="Helvetica"/>
          <w:color w:val="000000"/>
          <w:sz w:val="21"/>
          <w:szCs w:val="21"/>
        </w:rPr>
        <w:t>he MB1379A camera module is an excellent choice for video processing applications that require high performance and low power consumption. Its composite video input, sync separation capabilities, STM32 microcontroller interface, low power consumption, and small form factor make it an ideal choice for video processing applications that require high performance and low power consumption.</w:t>
      </w:r>
    </w:p>
    <w:p w14:paraId="4C12F2CC" w14:textId="68ED893B" w:rsidR="00F60AB3" w:rsidRDefault="00F60AB3" w:rsidP="00F60AB3">
      <w:pPr>
        <w:pStyle w:val="NormalWeb"/>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The MB1379A camera module is a highly integrated device that includes several features that make it ideal for video processing applications. Some of the key features of the MB1379A camera module include:</w:t>
      </w:r>
    </w:p>
    <w:p w14:paraId="0DF9586D"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Composite video input: The MB1379A camera module includes a composite video input that allows it to receive video signals from a variety of sources, including cameras, VCRs, and DVD players.</w:t>
      </w:r>
    </w:p>
    <w:p w14:paraId="31C1F8AF"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lastRenderedPageBreak/>
        <w:t>Sync separation: The MB1379A camera module is designed to extract horizontal and vertical synchronization signals from composite video signals. These signals are used to synchronize the display of video images on a monitor or TV screen.</w:t>
      </w:r>
    </w:p>
    <w:p w14:paraId="796E160E"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STM32 microcontroller interface: The MB1379A camera module is designed to work with the STM32 microcontroller family. It includes an interface that allows it to communicate with the microcontroller and transfer video data.</w:t>
      </w:r>
    </w:p>
    <w:p w14:paraId="0F51180A"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Low power consumption: The MB1379A camera module is designed to operate on low power, making it ideal for battery-powered applications.</w:t>
      </w:r>
    </w:p>
    <w:p w14:paraId="35140256"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Small form factor: The MB1379A camera module is available in a small form factor package, which makes it easy to integrate into a variety of video processing applications.</w:t>
      </w:r>
    </w:p>
    <w:p w14:paraId="27D4C8B1" w14:textId="77777777" w:rsidR="00F60AB3" w:rsidRDefault="00F60AB3" w:rsidP="00F60AB3">
      <w:pPr>
        <w:pStyle w:val="NormalWeb"/>
        <w:spacing w:before="0" w:beforeAutospacing="0" w:after="240" w:afterAutospacing="0"/>
        <w:rPr>
          <w:rFonts w:ascii="Helvetica" w:hAnsi="Helvetica" w:cs="Helvetica"/>
          <w:color w:val="000000"/>
          <w:sz w:val="21"/>
          <w:szCs w:val="21"/>
        </w:rPr>
      </w:pPr>
    </w:p>
    <w:p w14:paraId="1B143582" w14:textId="75625507" w:rsidR="00F76E5A" w:rsidRDefault="00F76E5A" w:rsidP="00F76E5A">
      <w:pPr>
        <w:pStyle w:val="NormalWeb"/>
        <w:spacing w:before="0" w:beforeAutospacing="0" w:after="240" w:afterAutospacing="0"/>
        <w:jc w:val="center"/>
        <w:rPr>
          <w:rFonts w:ascii="Helvetica" w:hAnsi="Helvetica" w:cs="Helvetica"/>
          <w:color w:val="000000"/>
          <w:sz w:val="21"/>
          <w:szCs w:val="21"/>
        </w:rPr>
      </w:pPr>
      <w:r>
        <w:rPr>
          <w:noProof/>
        </w:rPr>
        <w:drawing>
          <wp:inline distT="0" distB="0" distL="0" distR="0" wp14:anchorId="5C5783D8" wp14:editId="6F2F316C">
            <wp:extent cx="1439234" cy="1930511"/>
            <wp:effectExtent l="0" t="0" r="8890" b="0"/>
            <wp:docPr id="1793557905" name="Picture 1" descr="B-CAMS-OMV Stmicroelectronics, CAMERA MODULE BUNDLE, STM32 BOARD ROH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CAMS-OMV Stmicroelectronics, CAMERA MODULE BUNDLE, STM32 BOARD ROH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flipV="1">
                      <a:off x="0" y="0"/>
                      <a:ext cx="1452245" cy="1947963"/>
                    </a:xfrm>
                    <a:prstGeom prst="rect">
                      <a:avLst/>
                    </a:prstGeom>
                    <a:noFill/>
                    <a:ln>
                      <a:noFill/>
                    </a:ln>
                  </pic:spPr>
                </pic:pic>
              </a:graphicData>
            </a:graphic>
          </wp:inline>
        </w:drawing>
      </w:r>
    </w:p>
    <w:p w14:paraId="439E6712" w14:textId="431BC2FD" w:rsidR="00F76E5A" w:rsidRDefault="00F76E5A" w:rsidP="00F76E5A">
      <w:pPr>
        <w:rPr>
          <w:rFonts w:ascii="Helvetica" w:hAnsi="Helvetica" w:cs="Helvetica"/>
          <w:color w:val="000000"/>
          <w:sz w:val="21"/>
          <w:szCs w:val="21"/>
        </w:rPr>
      </w:pPr>
      <w:r>
        <w:rPr>
          <w:rFonts w:ascii="Helvetica" w:hAnsi="Helvetica" w:cs="Helvetica"/>
          <w:color w:val="000000"/>
          <w:sz w:val="21"/>
          <w:szCs w:val="21"/>
        </w:rPr>
        <w:t xml:space="preserve">This schematic shows the camera module connector in the board: </w:t>
      </w:r>
    </w:p>
    <w:p w14:paraId="5DE67BEE" w14:textId="5864D983" w:rsidR="001F1451" w:rsidRPr="00F76E5A" w:rsidRDefault="00F76E5A" w:rsidP="00F76E5A">
      <w:pPr>
        <w:jc w:val="center"/>
        <w:rPr>
          <w:rFonts w:ascii="Helvetica" w:hAnsi="Helvetica" w:cs="Helvetica"/>
          <w:color w:val="000000"/>
          <w:sz w:val="21"/>
          <w:szCs w:val="21"/>
        </w:rPr>
      </w:pPr>
      <w:r>
        <w:rPr>
          <w:noProof/>
        </w:rPr>
        <w:drawing>
          <wp:inline distT="0" distB="0" distL="0" distR="0" wp14:anchorId="53E9E471" wp14:editId="3D2943BE">
            <wp:extent cx="4915411" cy="3226526"/>
            <wp:effectExtent l="0" t="0" r="0" b="0"/>
            <wp:docPr id="158254594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45941" name="Picture 1" descr="A computer screen shot of a diagram&#10;&#10;Description automatically generated"/>
                    <pic:cNvPicPr/>
                  </pic:nvPicPr>
                  <pic:blipFill>
                    <a:blip r:embed="rId10"/>
                    <a:stretch>
                      <a:fillRect/>
                    </a:stretch>
                  </pic:blipFill>
                  <pic:spPr>
                    <a:xfrm>
                      <a:off x="0" y="0"/>
                      <a:ext cx="4936366" cy="3240281"/>
                    </a:xfrm>
                    <a:prstGeom prst="rect">
                      <a:avLst/>
                    </a:prstGeom>
                  </pic:spPr>
                </pic:pic>
              </a:graphicData>
            </a:graphic>
          </wp:inline>
        </w:drawing>
      </w:r>
    </w:p>
    <w:p w14:paraId="0ED96C3C" w14:textId="77777777" w:rsidR="00F76E5A" w:rsidRDefault="00F76E5A" w:rsidP="001F1451">
      <w:pPr>
        <w:rPr>
          <w:b/>
          <w:bCs/>
          <w:sz w:val="28"/>
          <w:szCs w:val="28"/>
        </w:rPr>
      </w:pPr>
    </w:p>
    <w:p w14:paraId="26B38940" w14:textId="2FF96D0E" w:rsidR="001F1451" w:rsidRDefault="001F1451" w:rsidP="001F1451">
      <w:pPr>
        <w:rPr>
          <w:b/>
          <w:bCs/>
          <w:sz w:val="28"/>
          <w:szCs w:val="28"/>
        </w:rPr>
      </w:pPr>
      <w:r w:rsidRPr="001F1451">
        <w:rPr>
          <w:b/>
          <w:bCs/>
          <w:sz w:val="28"/>
          <w:szCs w:val="28"/>
        </w:rPr>
        <w:t>MB989C</w:t>
      </w:r>
      <w:r w:rsidRPr="002B118D">
        <w:rPr>
          <w:b/>
          <w:bCs/>
          <w:sz w:val="28"/>
          <w:szCs w:val="28"/>
        </w:rPr>
        <w:t xml:space="preserve"> </w:t>
      </w:r>
      <w:r>
        <w:rPr>
          <w:b/>
          <w:bCs/>
          <w:sz w:val="28"/>
          <w:szCs w:val="28"/>
        </w:rPr>
        <w:t>LCD</w:t>
      </w:r>
      <w:r w:rsidRPr="002B118D">
        <w:rPr>
          <w:b/>
          <w:bCs/>
          <w:sz w:val="28"/>
          <w:szCs w:val="28"/>
        </w:rPr>
        <w:t xml:space="preserve"> </w:t>
      </w:r>
      <w:r>
        <w:rPr>
          <w:b/>
          <w:bCs/>
          <w:sz w:val="28"/>
          <w:szCs w:val="28"/>
        </w:rPr>
        <w:t>M</w:t>
      </w:r>
      <w:r w:rsidRPr="002B118D">
        <w:rPr>
          <w:b/>
          <w:bCs/>
          <w:sz w:val="28"/>
          <w:szCs w:val="28"/>
        </w:rPr>
        <w:t>odule</w:t>
      </w:r>
      <w:r>
        <w:rPr>
          <w:b/>
          <w:bCs/>
          <w:sz w:val="28"/>
          <w:szCs w:val="28"/>
        </w:rPr>
        <w:t>:</w:t>
      </w:r>
    </w:p>
    <w:p w14:paraId="50A52E25" w14:textId="77777777" w:rsidR="001F1451" w:rsidRDefault="001F1451" w:rsidP="001F1451"/>
    <w:p w14:paraId="4B5F23E6" w14:textId="77777777" w:rsidR="001F1451" w:rsidRDefault="001F1451" w:rsidP="001F1451">
      <w:pPr>
        <w:rPr>
          <w:rFonts w:ascii="Helvetica" w:hAnsi="Helvetica" w:cs="Helvetica"/>
          <w:color w:val="000000"/>
          <w:sz w:val="21"/>
          <w:szCs w:val="21"/>
        </w:rPr>
      </w:pPr>
      <w:r w:rsidRPr="001F1451">
        <w:rPr>
          <w:rFonts w:ascii="Helvetica" w:hAnsi="Helvetica" w:cs="Helvetica"/>
          <w:color w:val="000000"/>
          <w:sz w:val="21"/>
          <w:szCs w:val="21"/>
        </w:rPr>
        <w:t>The MB989C is a 3.5-inch TFT LCD display module that can be interfaced with an STM32 microcontroller. This display module features a resolution of 320x240 pixels and supports 16-bit color depth. It also includes a resistive touch panel for user input.</w:t>
      </w:r>
    </w:p>
    <w:p w14:paraId="5BE6CA03" w14:textId="3E2277EA" w:rsidR="001F1451" w:rsidRDefault="001F1451" w:rsidP="001F1451">
      <w:pPr>
        <w:rPr>
          <w:rFonts w:ascii="Helvetica" w:hAnsi="Helvetica" w:cs="Helvetica"/>
          <w:color w:val="000000"/>
          <w:sz w:val="21"/>
          <w:szCs w:val="21"/>
        </w:rPr>
      </w:pPr>
      <w:r>
        <w:rPr>
          <w:rFonts w:ascii="Helvetica" w:hAnsi="Helvetica" w:cs="Helvetica"/>
          <w:color w:val="000000"/>
          <w:sz w:val="21"/>
          <w:szCs w:val="21"/>
        </w:rPr>
        <w:t xml:space="preserve">It </w:t>
      </w:r>
      <w:r w:rsidRPr="001F1451">
        <w:rPr>
          <w:rFonts w:ascii="Helvetica" w:hAnsi="Helvetica" w:cs="Helvetica"/>
          <w:color w:val="000000"/>
          <w:sz w:val="21"/>
          <w:szCs w:val="21"/>
        </w:rPr>
        <w:t>uses a 16-bit parallel interface to communicate with the STM32 microcontroller. This interface allows for fast data transfer and enables the display to update quickly.</w:t>
      </w:r>
    </w:p>
    <w:p w14:paraId="3B6E7DFA" w14:textId="77777777" w:rsidR="001F1451" w:rsidRDefault="001F1451" w:rsidP="001F1451">
      <w:pPr>
        <w:rPr>
          <w:rFonts w:ascii="Helvetica" w:hAnsi="Helvetica" w:cs="Helvetica"/>
          <w:color w:val="000000"/>
          <w:sz w:val="21"/>
          <w:szCs w:val="21"/>
        </w:rPr>
      </w:pPr>
    </w:p>
    <w:p w14:paraId="6FA4A49D" w14:textId="77777777" w:rsidR="001F1451" w:rsidRDefault="001F1451" w:rsidP="001F1451">
      <w:pPr>
        <w:rPr>
          <w:rFonts w:ascii="Helvetica" w:hAnsi="Helvetica" w:cs="Helvetica"/>
          <w:color w:val="000000"/>
          <w:sz w:val="21"/>
          <w:szCs w:val="21"/>
        </w:rPr>
      </w:pPr>
    </w:p>
    <w:p w14:paraId="6182FB93" w14:textId="2AB89605" w:rsidR="001F1451" w:rsidRDefault="001F1451" w:rsidP="001F1451">
      <w:pPr>
        <w:jc w:val="center"/>
        <w:rPr>
          <w:rFonts w:ascii="Helvetica" w:hAnsi="Helvetica" w:cs="Helvetica"/>
          <w:color w:val="000000"/>
          <w:sz w:val="21"/>
          <w:szCs w:val="21"/>
        </w:rPr>
      </w:pPr>
      <w:r>
        <w:rPr>
          <w:noProof/>
        </w:rPr>
        <w:drawing>
          <wp:inline distT="0" distB="0" distL="0" distR="0" wp14:anchorId="0660071A" wp14:editId="49B53158">
            <wp:extent cx="1594338" cy="1594338"/>
            <wp:effectExtent l="0" t="0" r="6350" b="6350"/>
            <wp:docPr id="150862399" name="Picture 2" descr="2.8&quot; TFT LCD, unknown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8&quot; TFT LCD, unknown 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3800" cy="1603800"/>
                    </a:xfrm>
                    <a:prstGeom prst="rect">
                      <a:avLst/>
                    </a:prstGeom>
                    <a:noFill/>
                    <a:ln>
                      <a:noFill/>
                    </a:ln>
                  </pic:spPr>
                </pic:pic>
              </a:graphicData>
            </a:graphic>
          </wp:inline>
        </w:drawing>
      </w:r>
    </w:p>
    <w:p w14:paraId="093AB819" w14:textId="77777777" w:rsidR="001F1451" w:rsidRDefault="001F1451" w:rsidP="001F1451">
      <w:pPr>
        <w:rPr>
          <w:rFonts w:ascii="Helvetica" w:hAnsi="Helvetica" w:cs="Helvetica"/>
          <w:color w:val="000000"/>
          <w:sz w:val="21"/>
          <w:szCs w:val="21"/>
        </w:rPr>
      </w:pPr>
    </w:p>
    <w:p w14:paraId="186B10A7" w14:textId="7051A016" w:rsidR="00E30304" w:rsidRDefault="00E30304" w:rsidP="00E30304">
      <w:pPr>
        <w:rPr>
          <w:rFonts w:ascii="Helvetica" w:hAnsi="Helvetica" w:cs="Helvetica"/>
          <w:color w:val="000000"/>
          <w:sz w:val="21"/>
          <w:szCs w:val="21"/>
        </w:rPr>
      </w:pPr>
      <w:r>
        <w:rPr>
          <w:rFonts w:ascii="Helvetica" w:hAnsi="Helvetica" w:cs="Helvetica"/>
          <w:color w:val="000000"/>
          <w:sz w:val="21"/>
          <w:szCs w:val="21"/>
        </w:rPr>
        <w:t xml:space="preserve">This schematic shows the LCD module connector in the board: </w:t>
      </w:r>
    </w:p>
    <w:p w14:paraId="36DD5E2E" w14:textId="3D567450" w:rsidR="00366524" w:rsidRPr="00366524" w:rsidRDefault="00E30304" w:rsidP="00366524">
      <w:pPr>
        <w:jc w:val="center"/>
        <w:rPr>
          <w:rFonts w:ascii="Helvetica" w:hAnsi="Helvetica" w:cs="Helvetica"/>
          <w:color w:val="000000"/>
          <w:sz w:val="21"/>
          <w:szCs w:val="21"/>
        </w:rPr>
      </w:pPr>
      <w:r>
        <w:rPr>
          <w:noProof/>
        </w:rPr>
        <w:drawing>
          <wp:inline distT="0" distB="0" distL="0" distR="0" wp14:anchorId="01DD93BB" wp14:editId="48748EE5">
            <wp:extent cx="5205230" cy="3429000"/>
            <wp:effectExtent l="0" t="0" r="0" b="0"/>
            <wp:docPr id="919536491"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6491" name="Picture 1" descr="A computer diagram of a circuit board&#10;&#10;Description automatically generated"/>
                    <pic:cNvPicPr/>
                  </pic:nvPicPr>
                  <pic:blipFill>
                    <a:blip r:embed="rId12"/>
                    <a:stretch>
                      <a:fillRect/>
                    </a:stretch>
                  </pic:blipFill>
                  <pic:spPr>
                    <a:xfrm>
                      <a:off x="0" y="0"/>
                      <a:ext cx="5261698" cy="3466199"/>
                    </a:xfrm>
                    <a:prstGeom prst="rect">
                      <a:avLst/>
                    </a:prstGeom>
                  </pic:spPr>
                </pic:pic>
              </a:graphicData>
            </a:graphic>
          </wp:inline>
        </w:drawing>
      </w:r>
    </w:p>
    <w:p w14:paraId="0E30D946" w14:textId="1FB430D8" w:rsidR="00F82A00" w:rsidRPr="00F82A00" w:rsidRDefault="00F82A00" w:rsidP="00366524">
      <w:pPr>
        <w:tabs>
          <w:tab w:val="left" w:pos="6611"/>
        </w:tabs>
        <w:jc w:val="center"/>
        <w:rPr>
          <w:b/>
          <w:bCs/>
          <w:sz w:val="48"/>
          <w:szCs w:val="48"/>
        </w:rPr>
      </w:pPr>
      <w:r>
        <w:rPr>
          <w:b/>
          <w:bCs/>
          <w:sz w:val="48"/>
          <w:szCs w:val="48"/>
        </w:rPr>
        <w:lastRenderedPageBreak/>
        <w:t>RGB</w:t>
      </w:r>
      <w:r w:rsidR="00366524">
        <w:rPr>
          <w:b/>
          <w:bCs/>
          <w:sz w:val="48"/>
          <w:szCs w:val="48"/>
        </w:rPr>
        <w:t xml:space="preserve"> </w:t>
      </w:r>
      <w:r w:rsidRPr="003E2B57">
        <w:rPr>
          <w:b/>
          <w:bCs/>
          <w:sz w:val="48"/>
          <w:szCs w:val="48"/>
        </w:rPr>
        <w:t>Application</w:t>
      </w:r>
    </w:p>
    <w:p w14:paraId="19A97ACD" w14:textId="79A26FC4" w:rsidR="00310CE7" w:rsidRPr="00310CE7" w:rsidRDefault="003A0B19">
      <w:r w:rsidRPr="00310CE7">
        <w:t xml:space="preserve">Step </w:t>
      </w:r>
      <w:r w:rsidR="00310CE7" w:rsidRPr="00310CE7">
        <w:t>1:</w:t>
      </w:r>
      <w:r w:rsidRPr="00310CE7">
        <w:t xml:space="preserve"> </w:t>
      </w:r>
      <w:r w:rsidR="00310CE7" w:rsidRPr="00310CE7">
        <w:t>open S</w:t>
      </w:r>
      <w:r w:rsidR="00D07BC6">
        <w:t>TM</w:t>
      </w:r>
      <w:r w:rsidR="00310CE7" w:rsidRPr="00310CE7">
        <w:t xml:space="preserve">32CubeMX and </w:t>
      </w:r>
      <w:proofErr w:type="gramStart"/>
      <w:r w:rsidR="00310CE7" w:rsidRPr="00310CE7">
        <w:t>select</w:t>
      </w:r>
      <w:r w:rsidR="00310CE7">
        <w:t xml:space="preserve"> </w:t>
      </w:r>
      <w:r w:rsidR="00310CE7" w:rsidRPr="00310CE7">
        <w:t xml:space="preserve"> </w:t>
      </w:r>
      <w:r w:rsidR="00310CE7">
        <w:t>“</w:t>
      </w:r>
      <w:proofErr w:type="gramEnd"/>
      <w:r w:rsidR="00310CE7" w:rsidRPr="00310CE7">
        <w:t> </w:t>
      </w:r>
      <w:r w:rsidR="00310CE7">
        <w:t>A</w:t>
      </w:r>
      <w:r w:rsidR="00D07BC6">
        <w:t>CCESS</w:t>
      </w:r>
      <w:r w:rsidR="00310CE7">
        <w:t xml:space="preserve"> T</w:t>
      </w:r>
      <w:r w:rsidR="00D07BC6">
        <w:t>O</w:t>
      </w:r>
      <w:r w:rsidR="00310CE7">
        <w:t xml:space="preserve"> BOARD SELECTOR“</w:t>
      </w:r>
    </w:p>
    <w:p w14:paraId="78B90ABA" w14:textId="15C897E2" w:rsidR="00310CE7" w:rsidRPr="0074304E" w:rsidRDefault="00324345">
      <w:r>
        <w:rPr>
          <w:noProof/>
        </w:rPr>
        <mc:AlternateContent>
          <mc:Choice Requires="wps">
            <w:drawing>
              <wp:anchor distT="0" distB="0" distL="114300" distR="114300" simplePos="0" relativeHeight="251659264" behindDoc="0" locked="0" layoutInCell="1" allowOverlap="1" wp14:anchorId="6456FA7F" wp14:editId="1AA29811">
                <wp:simplePos x="0" y="0"/>
                <wp:positionH relativeFrom="column">
                  <wp:posOffset>2219987</wp:posOffset>
                </wp:positionH>
                <wp:positionV relativeFrom="paragraph">
                  <wp:posOffset>2113022</wp:posOffset>
                </wp:positionV>
                <wp:extent cx="1207791" cy="171144"/>
                <wp:effectExtent l="0" t="0" r="11430" b="19685"/>
                <wp:wrapNone/>
                <wp:docPr id="643246337" name="Rectangle 1"/>
                <wp:cNvGraphicFramePr/>
                <a:graphic xmlns:a="http://schemas.openxmlformats.org/drawingml/2006/main">
                  <a:graphicData uri="http://schemas.microsoft.com/office/word/2010/wordprocessingShape">
                    <wps:wsp>
                      <wps:cNvSpPr/>
                      <wps:spPr>
                        <a:xfrm>
                          <a:off x="0" y="0"/>
                          <a:ext cx="1207791" cy="17114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4158D7B" id="Rectangle 1" o:spid="_x0000_s1026" style="position:absolute;margin-left:174.8pt;margin-top:166.4pt;width:95.1pt;height:1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" filled="f" strokecolor="#f3c" strokeweight="1pt"/>
            </w:pict>
          </mc:Fallback>
        </mc:AlternateContent>
      </w:r>
      <w:r w:rsidR="00310CE7">
        <w:rPr>
          <w:noProof/>
        </w:rPr>
        <w:drawing>
          <wp:inline distT="0" distB="0" distL="0" distR="0" wp14:anchorId="22E36748" wp14:editId="7D4F0154">
            <wp:extent cx="5943600" cy="3319145"/>
            <wp:effectExtent l="0" t="0" r="0" b="0"/>
            <wp:docPr id="101452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7090" name="Picture 1" descr="A screenshot of a computer&#10;&#10;Description automatically generated"/>
                    <pic:cNvPicPr/>
                  </pic:nvPicPr>
                  <pic:blipFill>
                    <a:blip r:embed="rId13"/>
                    <a:stretch>
                      <a:fillRect/>
                    </a:stretch>
                  </pic:blipFill>
                  <pic:spPr>
                    <a:xfrm>
                      <a:off x="0" y="0"/>
                      <a:ext cx="5943600" cy="3319145"/>
                    </a:xfrm>
                    <a:prstGeom prst="rect">
                      <a:avLst/>
                    </a:prstGeom>
                  </pic:spPr>
                </pic:pic>
              </a:graphicData>
            </a:graphic>
          </wp:inline>
        </w:drawing>
      </w:r>
      <w:r w:rsidR="003A0B19" w:rsidRPr="0074304E">
        <w:t xml:space="preserve"> </w:t>
      </w:r>
    </w:p>
    <w:p w14:paraId="631679B6" w14:textId="60ABF6CB" w:rsidR="00310CE7" w:rsidRPr="00310CE7" w:rsidRDefault="00310CE7">
      <w:r w:rsidRPr="00310CE7">
        <w:t xml:space="preserve">Step </w:t>
      </w:r>
      <w:proofErr w:type="gramStart"/>
      <w:r w:rsidRPr="00310CE7">
        <w:t>2 :</w:t>
      </w:r>
      <w:proofErr w:type="gramEnd"/>
      <w:r w:rsidRPr="00310CE7">
        <w:t xml:space="preserve"> Select the correct b</w:t>
      </w:r>
      <w:r>
        <w:t xml:space="preserve">oard that you are working on. For this </w:t>
      </w:r>
      <w:proofErr w:type="gramStart"/>
      <w:r>
        <w:t>example</w:t>
      </w:r>
      <w:proofErr w:type="gramEnd"/>
      <w:r>
        <w:t xml:space="preserve"> we are working with the “STM32U575I-EV”</w:t>
      </w:r>
    </w:p>
    <w:p w14:paraId="2FCF9093" w14:textId="40A6101A" w:rsidR="00310CE7" w:rsidRPr="0070199F" w:rsidRDefault="0070199F" w:rsidP="0070199F">
      <w:pPr>
        <w:jc w:val="center"/>
      </w:pPr>
      <w:r>
        <w:rPr>
          <w:noProof/>
        </w:rPr>
        <mc:AlternateContent>
          <mc:Choice Requires="wps">
            <w:drawing>
              <wp:anchor distT="0" distB="0" distL="114300" distR="114300" simplePos="0" relativeHeight="251673600" behindDoc="0" locked="0" layoutInCell="1" allowOverlap="1" wp14:anchorId="3DC499ED" wp14:editId="101B99F1">
                <wp:simplePos x="0" y="0"/>
                <wp:positionH relativeFrom="column">
                  <wp:posOffset>992910</wp:posOffset>
                </wp:positionH>
                <wp:positionV relativeFrom="paragraph">
                  <wp:posOffset>590550</wp:posOffset>
                </wp:positionV>
                <wp:extent cx="798946" cy="115455"/>
                <wp:effectExtent l="0" t="0" r="20320" b="18415"/>
                <wp:wrapNone/>
                <wp:docPr id="1950258967" name="Rectangle 1"/>
                <wp:cNvGraphicFramePr/>
                <a:graphic xmlns:a="http://schemas.openxmlformats.org/drawingml/2006/main">
                  <a:graphicData uri="http://schemas.microsoft.com/office/word/2010/wordprocessingShape">
                    <wps:wsp>
                      <wps:cNvSpPr/>
                      <wps:spPr>
                        <a:xfrm>
                          <a:off x="0" y="0"/>
                          <a:ext cx="798946" cy="11545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D52121" id="Rectangle 1" o:spid="_x0000_s1026" style="position:absolute;margin-left:78.2pt;margin-top:46.5pt;width:62.9pt;height: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" filled="f" strokecolor="#f3c" strokeweight="1pt"/>
            </w:pict>
          </mc:Fallback>
        </mc:AlternateContent>
      </w:r>
      <w:r>
        <w:rPr>
          <w:noProof/>
        </w:rPr>
        <w:drawing>
          <wp:inline distT="0" distB="0" distL="0" distR="0" wp14:anchorId="774073FA" wp14:editId="368C1FD9">
            <wp:extent cx="5430289" cy="3458658"/>
            <wp:effectExtent l="0" t="0" r="0" b="8890"/>
            <wp:docPr id="65091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18519"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733" cy="3464673"/>
                    </a:xfrm>
                    <a:prstGeom prst="rect">
                      <a:avLst/>
                    </a:prstGeom>
                    <a:noFill/>
                    <a:ln>
                      <a:noFill/>
                    </a:ln>
                  </pic:spPr>
                </pic:pic>
              </a:graphicData>
            </a:graphic>
          </wp:inline>
        </w:drawing>
      </w:r>
    </w:p>
    <w:p w14:paraId="4BB8A34B" w14:textId="60F90293" w:rsidR="00310CE7" w:rsidRDefault="00324345">
      <w:pPr>
        <w:rPr>
          <w:ins w:id="0" w:author="Kaouthar DJEMEL" w:date="2023-08-01T13:08:00Z"/>
        </w:rPr>
      </w:pPr>
      <w:r>
        <w:rPr>
          <w:noProof/>
        </w:rPr>
        <w:lastRenderedPageBreak/>
        <mc:AlternateContent>
          <mc:Choice Requires="wps">
            <w:drawing>
              <wp:anchor distT="0" distB="0" distL="114300" distR="114300" simplePos="0" relativeHeight="251661312" behindDoc="0" locked="0" layoutInCell="1" allowOverlap="1" wp14:anchorId="7AAA9F47" wp14:editId="23FFE1C4">
                <wp:simplePos x="0" y="0"/>
                <wp:positionH relativeFrom="column">
                  <wp:posOffset>2013679</wp:posOffset>
                </wp:positionH>
                <wp:positionV relativeFrom="paragraph">
                  <wp:posOffset>2358453</wp:posOffset>
                </wp:positionV>
                <wp:extent cx="238708" cy="134912"/>
                <wp:effectExtent l="0" t="0" r="28575" b="17780"/>
                <wp:wrapNone/>
                <wp:docPr id="1544232985" name="Rectangle 1"/>
                <wp:cNvGraphicFramePr/>
                <a:graphic xmlns:a="http://schemas.openxmlformats.org/drawingml/2006/main">
                  <a:graphicData uri="http://schemas.microsoft.com/office/word/2010/wordprocessingShape">
                    <wps:wsp>
                      <wps:cNvSpPr/>
                      <wps:spPr>
                        <a:xfrm>
                          <a:off x="0" y="0"/>
                          <a:ext cx="238708" cy="134912"/>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61561C" id="Rectangle 1" o:spid="_x0000_s1026" style="position:absolute;margin-left:158.55pt;margin-top:185.7pt;width:18.8pt;height:1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" filled="f" strokecolor="#f3c" strokeweight="1pt"/>
            </w:pict>
          </mc:Fallback>
        </mc:AlternateContent>
      </w:r>
      <w:r w:rsidR="00310CE7" w:rsidRPr="00310CE7">
        <w:t>Step 3: Start the project and do not initialize any peri</w:t>
      </w:r>
      <w:r w:rsidR="00310CE7">
        <w:t>pherals.</w:t>
      </w:r>
      <w:r w:rsidR="00310CE7">
        <w:br/>
      </w:r>
      <w:r w:rsidR="00310CE7">
        <w:br/>
      </w:r>
      <w:r w:rsidR="00310CE7">
        <w:rPr>
          <w:noProof/>
        </w:rPr>
        <w:drawing>
          <wp:inline distT="0" distB="0" distL="0" distR="0" wp14:anchorId="12225897" wp14:editId="5B23ED80">
            <wp:extent cx="5943600" cy="2350770"/>
            <wp:effectExtent l="0" t="0" r="0" b="0"/>
            <wp:docPr id="6181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8886" name="Picture 1" descr="A screenshot of a computer&#10;&#10;Description automatically generated"/>
                    <pic:cNvPicPr/>
                  </pic:nvPicPr>
                  <pic:blipFill>
                    <a:blip r:embed="rId15"/>
                    <a:stretch>
                      <a:fillRect/>
                    </a:stretch>
                  </pic:blipFill>
                  <pic:spPr>
                    <a:xfrm>
                      <a:off x="0" y="0"/>
                      <a:ext cx="5943600" cy="2350770"/>
                    </a:xfrm>
                    <a:prstGeom prst="rect">
                      <a:avLst/>
                    </a:prstGeom>
                  </pic:spPr>
                </pic:pic>
              </a:graphicData>
            </a:graphic>
          </wp:inline>
        </w:drawing>
      </w:r>
    </w:p>
    <w:p w14:paraId="24F22944" w14:textId="28EC0035" w:rsidR="00DA070E" w:rsidRDefault="00DA070E" w:rsidP="00DA070E">
      <w:pPr>
        <w:jc w:val="center"/>
      </w:pPr>
      <w:r>
        <w:rPr>
          <w:noProof/>
        </w:rPr>
        <mc:AlternateContent>
          <mc:Choice Requires="wps">
            <w:drawing>
              <wp:anchor distT="0" distB="0" distL="114300" distR="114300" simplePos="0" relativeHeight="251675648" behindDoc="0" locked="0" layoutInCell="1" allowOverlap="1" wp14:anchorId="6A602782" wp14:editId="0B2F49F9">
                <wp:simplePos x="0" y="0"/>
                <wp:positionH relativeFrom="margin">
                  <wp:align>center</wp:align>
                </wp:positionH>
                <wp:positionV relativeFrom="paragraph">
                  <wp:posOffset>1253875</wp:posOffset>
                </wp:positionV>
                <wp:extent cx="526473" cy="249381"/>
                <wp:effectExtent l="0" t="0" r="26035" b="17780"/>
                <wp:wrapNone/>
                <wp:docPr id="1590278601" name="Rectangle 1"/>
                <wp:cNvGraphicFramePr/>
                <a:graphic xmlns:a="http://schemas.openxmlformats.org/drawingml/2006/main">
                  <a:graphicData uri="http://schemas.microsoft.com/office/word/2010/wordprocessingShape">
                    <wps:wsp>
                      <wps:cNvSpPr/>
                      <wps:spPr>
                        <a:xfrm>
                          <a:off x="0" y="0"/>
                          <a:ext cx="526473" cy="249381"/>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F54CD7" id="Rectangle 1" o:spid="_x0000_s1026" style="position:absolute;margin-left:0;margin-top:98.75pt;width:41.45pt;height:19.6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" filled="f" strokecolor="#f3c" strokeweight="1pt">
                <w10:wrap anchorx="margin"/>
              </v:rect>
            </w:pict>
          </mc:Fallback>
        </mc:AlternateContent>
      </w:r>
      <w:r>
        <w:rPr>
          <w:noProof/>
        </w:rPr>
        <w:drawing>
          <wp:inline distT="0" distB="0" distL="0" distR="0" wp14:anchorId="676285EA" wp14:editId="6FC15E44">
            <wp:extent cx="3888509" cy="1657350"/>
            <wp:effectExtent l="0" t="0" r="0" b="0"/>
            <wp:docPr id="57812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1787" name="Picture 1" descr="A screenshot of a computer&#10;&#10;Description automatically generated"/>
                    <pic:cNvPicPr/>
                  </pic:nvPicPr>
                  <pic:blipFill>
                    <a:blip r:embed="rId16"/>
                    <a:stretch>
                      <a:fillRect/>
                    </a:stretch>
                  </pic:blipFill>
                  <pic:spPr>
                    <a:xfrm>
                      <a:off x="0" y="0"/>
                      <a:ext cx="3895911" cy="1660505"/>
                    </a:xfrm>
                    <a:prstGeom prst="rect">
                      <a:avLst/>
                    </a:prstGeom>
                  </pic:spPr>
                </pic:pic>
              </a:graphicData>
            </a:graphic>
          </wp:inline>
        </w:drawing>
      </w:r>
    </w:p>
    <w:p w14:paraId="38EB3D2A" w14:textId="12477C39" w:rsidR="00310CE7" w:rsidRDefault="00310CE7">
      <w:r>
        <w:t xml:space="preserve">Step 4: </w:t>
      </w:r>
      <w:r w:rsidR="00FD6F88">
        <w:t xml:space="preserve">Got Multimedia-&gt;DCMI then select the </w:t>
      </w:r>
      <w:proofErr w:type="gramStart"/>
      <w:r w:rsidR="00FD6F88">
        <w:t>option :”Slave</w:t>
      </w:r>
      <w:proofErr w:type="gramEnd"/>
      <w:r w:rsidR="00FD6F88">
        <w:t xml:space="preserve"> 8 bits Embedded Synchro”</w:t>
      </w:r>
    </w:p>
    <w:p w14:paraId="2550A883" w14:textId="2F6553ED" w:rsidR="00310CE7" w:rsidRDefault="00324345">
      <w:r>
        <w:rPr>
          <w:noProof/>
        </w:rPr>
        <mc:AlternateContent>
          <mc:Choice Requires="wps">
            <w:drawing>
              <wp:anchor distT="0" distB="0" distL="114300" distR="114300" simplePos="0" relativeHeight="251663360" behindDoc="0" locked="0" layoutInCell="1" allowOverlap="1" wp14:anchorId="109ECEF4" wp14:editId="5FD699EA">
                <wp:simplePos x="0" y="0"/>
                <wp:positionH relativeFrom="column">
                  <wp:posOffset>1314139</wp:posOffset>
                </wp:positionH>
                <wp:positionV relativeFrom="paragraph">
                  <wp:posOffset>1024078</wp:posOffset>
                </wp:positionV>
                <wp:extent cx="1718872" cy="69954"/>
                <wp:effectExtent l="0" t="0" r="15240" b="25400"/>
                <wp:wrapNone/>
                <wp:docPr id="143730969" name="Rectangle 1"/>
                <wp:cNvGraphicFramePr/>
                <a:graphic xmlns:a="http://schemas.openxmlformats.org/drawingml/2006/main">
                  <a:graphicData uri="http://schemas.microsoft.com/office/word/2010/wordprocessingShape">
                    <wps:wsp>
                      <wps:cNvSpPr/>
                      <wps:spPr>
                        <a:xfrm>
                          <a:off x="0" y="0"/>
                          <a:ext cx="1718872" cy="6995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2AE8823" id="Rectangle 1" o:spid="_x0000_s1026" style="position:absolute;margin-left:103.5pt;margin-top:80.65pt;width:135.3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" filled="f" strokecolor="#f3c" strokeweight="1pt"/>
            </w:pict>
          </mc:Fallback>
        </mc:AlternateContent>
      </w:r>
      <w:r w:rsidR="00FD6F88">
        <w:rPr>
          <w:noProof/>
        </w:rPr>
        <w:drawing>
          <wp:inline distT="0" distB="0" distL="0" distR="0" wp14:anchorId="3632C229" wp14:editId="2FE9977D">
            <wp:extent cx="5892800" cy="3130865"/>
            <wp:effectExtent l="0" t="0" r="0" b="0"/>
            <wp:docPr id="211715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4883" name="Picture 1" descr="A screenshot of a computer&#10;&#10;Description automatically generated"/>
                    <pic:cNvPicPr/>
                  </pic:nvPicPr>
                  <pic:blipFill>
                    <a:blip r:embed="rId17"/>
                    <a:stretch>
                      <a:fillRect/>
                    </a:stretch>
                  </pic:blipFill>
                  <pic:spPr>
                    <a:xfrm>
                      <a:off x="0" y="0"/>
                      <a:ext cx="5896412" cy="3132784"/>
                    </a:xfrm>
                    <a:prstGeom prst="rect">
                      <a:avLst/>
                    </a:prstGeom>
                  </pic:spPr>
                </pic:pic>
              </a:graphicData>
            </a:graphic>
          </wp:inline>
        </w:drawing>
      </w:r>
    </w:p>
    <w:p w14:paraId="1C209475" w14:textId="77777777" w:rsidR="00DA070E" w:rsidRDefault="00DA070E"/>
    <w:p w14:paraId="26B3E80C" w14:textId="44F267B1" w:rsidR="00C132C9" w:rsidRDefault="00684E0B">
      <w:r>
        <w:rPr>
          <w:noProof/>
        </w:rPr>
        <w:drawing>
          <wp:inline distT="0" distB="0" distL="0" distR="0" wp14:anchorId="2280DB7A" wp14:editId="16416989">
            <wp:extent cx="4333875" cy="3221236"/>
            <wp:effectExtent l="0" t="0" r="0" b="0"/>
            <wp:docPr id="39762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0111" name="Picture 1" descr="A screenshot of a computer&#10;&#10;Description automatically generated"/>
                    <pic:cNvPicPr/>
                  </pic:nvPicPr>
                  <pic:blipFill>
                    <a:blip r:embed="rId18"/>
                    <a:stretch>
                      <a:fillRect/>
                    </a:stretch>
                  </pic:blipFill>
                  <pic:spPr>
                    <a:xfrm>
                      <a:off x="0" y="0"/>
                      <a:ext cx="4340835" cy="3226409"/>
                    </a:xfrm>
                    <a:prstGeom prst="rect">
                      <a:avLst/>
                    </a:prstGeom>
                  </pic:spPr>
                </pic:pic>
              </a:graphicData>
            </a:graphic>
          </wp:inline>
        </w:drawing>
      </w:r>
    </w:p>
    <w:p w14:paraId="19D43D7D" w14:textId="29AE1842" w:rsidR="00AF5787" w:rsidRDefault="00AF5787" w:rsidP="00AF5787"/>
    <w:p w14:paraId="1E7A9008" w14:textId="599AD2FC" w:rsidR="00AF5787" w:rsidRDefault="00AF5787" w:rsidP="00AF5787">
      <w:r>
        <w:t>Step 5: In the DCMI window select “Parameter Settings” and define the values of the necessary variables like the following configuration</w:t>
      </w:r>
    </w:p>
    <w:p w14:paraId="2035CABF" w14:textId="1F74E512" w:rsidR="00C132C9" w:rsidRDefault="002F23ED" w:rsidP="002F23ED">
      <w:r>
        <w:rPr>
          <w:noProof/>
        </w:rPr>
        <mc:AlternateContent>
          <mc:Choice Requires="wps">
            <w:drawing>
              <wp:anchor distT="0" distB="0" distL="114300" distR="114300" simplePos="0" relativeHeight="251689984" behindDoc="0" locked="0" layoutInCell="1" allowOverlap="1" wp14:anchorId="4470E5DB" wp14:editId="6506D769">
                <wp:simplePos x="0" y="0"/>
                <wp:positionH relativeFrom="column">
                  <wp:posOffset>2155767</wp:posOffset>
                </wp:positionH>
                <wp:positionV relativeFrom="paragraph">
                  <wp:posOffset>3079981</wp:posOffset>
                </wp:positionV>
                <wp:extent cx="127116" cy="45719"/>
                <wp:effectExtent l="0" t="0" r="25400" b="12065"/>
                <wp:wrapNone/>
                <wp:docPr id="226806711"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A8AD9" id="Rectangle 1" o:spid="_x0000_s1026" style="position:absolute;margin-left:169.75pt;margin-top:242.5pt;width:10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&#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7936" behindDoc="0" locked="0" layoutInCell="1" allowOverlap="1" wp14:anchorId="730B895F" wp14:editId="00C3DCF3">
                <wp:simplePos x="0" y="0"/>
                <wp:positionH relativeFrom="column">
                  <wp:posOffset>2155767</wp:posOffset>
                </wp:positionH>
                <wp:positionV relativeFrom="paragraph">
                  <wp:posOffset>2996854</wp:posOffset>
                </wp:positionV>
                <wp:extent cx="127116" cy="45719"/>
                <wp:effectExtent l="0" t="0" r="25400" b="12065"/>
                <wp:wrapNone/>
                <wp:docPr id="1133230757"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72D82" id="Rectangle 1" o:spid="_x0000_s1026" style="position:absolute;margin-left:169.75pt;margin-top:235.95pt;width:10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&#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5888" behindDoc="0" locked="0" layoutInCell="1" allowOverlap="1" wp14:anchorId="2EAABEA8" wp14:editId="268AD858">
                <wp:simplePos x="0" y="0"/>
                <wp:positionH relativeFrom="column">
                  <wp:posOffset>2155767</wp:posOffset>
                </wp:positionH>
                <wp:positionV relativeFrom="paragraph">
                  <wp:posOffset>2924810</wp:posOffset>
                </wp:positionV>
                <wp:extent cx="127116" cy="45719"/>
                <wp:effectExtent l="0" t="0" r="25400" b="12065"/>
                <wp:wrapNone/>
                <wp:docPr id="1684563906"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A8A00" id="Rectangle 1" o:spid="_x0000_s1026" style="position:absolute;margin-left:169.75pt;margin-top:230.3pt;width:10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&#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3840" behindDoc="0" locked="0" layoutInCell="1" allowOverlap="1" wp14:anchorId="63C7504B" wp14:editId="509118F8">
                <wp:simplePos x="0" y="0"/>
                <wp:positionH relativeFrom="column">
                  <wp:posOffset>2155767</wp:posOffset>
                </wp:positionH>
                <wp:positionV relativeFrom="paragraph">
                  <wp:posOffset>2852535</wp:posOffset>
                </wp:positionV>
                <wp:extent cx="127116" cy="45719"/>
                <wp:effectExtent l="0" t="0" r="25400" b="12065"/>
                <wp:wrapNone/>
                <wp:docPr id="236998506"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25218" id="Rectangle 1" o:spid="_x0000_s1026" style="position:absolute;margin-left:169.75pt;margin-top:224.6pt;width:10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&#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1792" behindDoc="0" locked="0" layoutInCell="1" allowOverlap="1" wp14:anchorId="0ACB90B6" wp14:editId="74E8497B">
                <wp:simplePos x="0" y="0"/>
                <wp:positionH relativeFrom="column">
                  <wp:posOffset>2172162</wp:posOffset>
                </wp:positionH>
                <wp:positionV relativeFrom="paragraph">
                  <wp:posOffset>2641716</wp:posOffset>
                </wp:positionV>
                <wp:extent cx="392545" cy="77585"/>
                <wp:effectExtent l="0" t="0" r="26670" b="17780"/>
                <wp:wrapNone/>
                <wp:docPr id="947876213" name="Rectangle 1"/>
                <wp:cNvGraphicFramePr/>
                <a:graphic xmlns:a="http://schemas.openxmlformats.org/drawingml/2006/main">
                  <a:graphicData uri="http://schemas.microsoft.com/office/word/2010/wordprocessingShape">
                    <wps:wsp>
                      <wps:cNvSpPr/>
                      <wps:spPr>
                        <a:xfrm>
                          <a:off x="0" y="0"/>
                          <a:ext cx="392545" cy="7758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0464B" id="Rectangle 1" o:spid="_x0000_s1026" style="position:absolute;margin-left:171.05pt;margin-top:208pt;width:30.9pt;height: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" filled="f" strokecolor="#f3c" strokeweight="1pt"/>
            </w:pict>
          </mc:Fallback>
        </mc:AlternateContent>
      </w:r>
      <w:r w:rsidRPr="002F23ED">
        <w:drawing>
          <wp:inline distT="0" distB="0" distL="0" distR="0" wp14:anchorId="1886BA21" wp14:editId="2CE38A3A">
            <wp:extent cx="5876925" cy="3544475"/>
            <wp:effectExtent l="0" t="0" r="0" b="0"/>
            <wp:docPr id="1883330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0240" name=""/>
                    <pic:cNvPicPr/>
                  </pic:nvPicPr>
                  <pic:blipFill>
                    <a:blip r:embed="rId19"/>
                    <a:stretch>
                      <a:fillRect/>
                    </a:stretch>
                  </pic:blipFill>
                  <pic:spPr>
                    <a:xfrm>
                      <a:off x="0" y="0"/>
                      <a:ext cx="5876925" cy="3544475"/>
                    </a:xfrm>
                    <a:prstGeom prst="rect">
                      <a:avLst/>
                    </a:prstGeom>
                  </pic:spPr>
                </pic:pic>
              </a:graphicData>
            </a:graphic>
          </wp:inline>
        </w:drawing>
      </w:r>
    </w:p>
    <w:p w14:paraId="70791A82" w14:textId="76DFEC97" w:rsidR="00C132C9" w:rsidRDefault="00FD6F88">
      <w:r>
        <w:t xml:space="preserve">Step </w:t>
      </w:r>
      <w:r w:rsidR="006A7077">
        <w:t>6</w:t>
      </w:r>
      <w:r>
        <w:t xml:space="preserve">: In the DCMI window select </w:t>
      </w:r>
      <w:r w:rsidR="00684E0B">
        <w:t>“</w:t>
      </w:r>
      <w:r>
        <w:t xml:space="preserve">DMA </w:t>
      </w:r>
      <w:r w:rsidR="00684E0B">
        <w:t>S</w:t>
      </w:r>
      <w:r>
        <w:t>ettings</w:t>
      </w:r>
      <w:r w:rsidR="00684E0B">
        <w:t>”</w:t>
      </w:r>
      <w:r>
        <w:t xml:space="preserve"> and click on the button “Go to GPDMA1”</w:t>
      </w:r>
    </w:p>
    <w:p w14:paraId="745F0ABC" w14:textId="0E96172C" w:rsidR="00C132C9" w:rsidRDefault="00C132C9"/>
    <w:p w14:paraId="12C66B76" w14:textId="3D705E53" w:rsidR="00C132C9" w:rsidRDefault="00C132C9"/>
    <w:p w14:paraId="660BBFC7" w14:textId="48C8063D" w:rsidR="00C132C9" w:rsidRDefault="009F0FC9" w:rsidP="00C132C9">
      <w:pPr>
        <w:jc w:val="center"/>
      </w:pPr>
      <w:r>
        <w:rPr>
          <w:noProof/>
        </w:rPr>
        <mc:AlternateContent>
          <mc:Choice Requires="wps">
            <w:drawing>
              <wp:anchor distT="0" distB="0" distL="114300" distR="114300" simplePos="0" relativeHeight="251665408" behindDoc="0" locked="0" layoutInCell="1" allowOverlap="1" wp14:anchorId="7FC8E3F4" wp14:editId="3CA432F8">
                <wp:simplePos x="0" y="0"/>
                <wp:positionH relativeFrom="column">
                  <wp:posOffset>2552700</wp:posOffset>
                </wp:positionH>
                <wp:positionV relativeFrom="paragraph">
                  <wp:posOffset>1264285</wp:posOffset>
                </wp:positionV>
                <wp:extent cx="800100" cy="171144"/>
                <wp:effectExtent l="0" t="0" r="19050" b="19685"/>
                <wp:wrapNone/>
                <wp:docPr id="1143522483" name="Rectangle 1"/>
                <wp:cNvGraphicFramePr/>
                <a:graphic xmlns:a="http://schemas.openxmlformats.org/drawingml/2006/main">
                  <a:graphicData uri="http://schemas.microsoft.com/office/word/2010/wordprocessingShape">
                    <wps:wsp>
                      <wps:cNvSpPr/>
                      <wps:spPr>
                        <a:xfrm>
                          <a:off x="0" y="0"/>
                          <a:ext cx="800100" cy="17114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57B0" id="Rectangle 1" o:spid="_x0000_s1026" style="position:absolute;margin-left:201pt;margin-top:99.55pt;width:63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" filled="f" strokecolor="#f3c" strokeweight="1pt"/>
            </w:pict>
          </mc:Fallback>
        </mc:AlternateContent>
      </w:r>
      <w:r w:rsidR="00C132C9">
        <w:rPr>
          <w:noProof/>
        </w:rPr>
        <w:drawing>
          <wp:inline distT="0" distB="0" distL="0" distR="0" wp14:anchorId="2A65EA63" wp14:editId="1C54A925">
            <wp:extent cx="3551274" cy="1890219"/>
            <wp:effectExtent l="0" t="0" r="0" b="0"/>
            <wp:docPr id="47620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1082" name="Picture 1" descr="A screenshot of a computer&#10;&#10;Description automatically generated"/>
                    <pic:cNvPicPr/>
                  </pic:nvPicPr>
                  <pic:blipFill>
                    <a:blip r:embed="rId20"/>
                    <a:stretch>
                      <a:fillRect/>
                    </a:stretch>
                  </pic:blipFill>
                  <pic:spPr>
                    <a:xfrm>
                      <a:off x="0" y="0"/>
                      <a:ext cx="3551274" cy="1890219"/>
                    </a:xfrm>
                    <a:prstGeom prst="rect">
                      <a:avLst/>
                    </a:prstGeom>
                  </pic:spPr>
                </pic:pic>
              </a:graphicData>
            </a:graphic>
          </wp:inline>
        </w:drawing>
      </w:r>
    </w:p>
    <w:p w14:paraId="073E7ACF" w14:textId="39A78F0A" w:rsidR="00C132C9" w:rsidRDefault="00C132C9" w:rsidP="00C132C9"/>
    <w:p w14:paraId="4E5E562C" w14:textId="7C4BF642" w:rsidR="00C132C9" w:rsidRDefault="00C132C9" w:rsidP="00C132C9">
      <w:r>
        <w:t xml:space="preserve">Step </w:t>
      </w:r>
      <w:r w:rsidR="006A7077">
        <w:t>7</w:t>
      </w:r>
      <w:r>
        <w:t xml:space="preserve">: In the GPDMA1 window activate </w:t>
      </w:r>
      <w:r w:rsidR="008D0D68">
        <w:t>any</w:t>
      </w:r>
      <w:r>
        <w:t xml:space="preserve"> channel</w:t>
      </w:r>
      <w:r w:rsidR="008D0D68">
        <w:t xml:space="preserve"> </w:t>
      </w:r>
      <w:commentRangeStart w:id="1"/>
      <w:r w:rsidR="008D0D68">
        <w:t xml:space="preserve">from </w:t>
      </w:r>
      <w:r>
        <w:t>12</w:t>
      </w:r>
      <w:r w:rsidR="008D0D68">
        <w:t xml:space="preserve"> to 15</w:t>
      </w:r>
      <w:r w:rsidR="004E732A">
        <w:t xml:space="preserve"> to assure best performance due to image coding is a 2D operation</w:t>
      </w:r>
      <w:r>
        <w:t xml:space="preserve"> </w:t>
      </w:r>
      <w:commentRangeEnd w:id="1"/>
      <w:r w:rsidR="00684E0B">
        <w:rPr>
          <w:rStyle w:val="Marquedecommentaire"/>
        </w:rPr>
        <w:commentReference w:id="1"/>
      </w:r>
      <w:r>
        <w:t xml:space="preserve">by choosing the </w:t>
      </w:r>
      <w:proofErr w:type="gramStart"/>
      <w:r>
        <w:t>option :</w:t>
      </w:r>
      <w:proofErr w:type="gramEnd"/>
      <w:r>
        <w:t xml:space="preserve"> “</w:t>
      </w:r>
      <w:proofErr w:type="spellStart"/>
      <w:r>
        <w:t>Linked_List</w:t>
      </w:r>
      <w:proofErr w:type="spellEnd"/>
      <w:r>
        <w:t xml:space="preserve"> Mode”</w:t>
      </w:r>
      <w:r w:rsidR="008D0D68">
        <w:t xml:space="preserve"> because we are dealing with images that are represented by a 2D-array so 2D addressing must be used . In this example we are </w:t>
      </w:r>
      <w:r w:rsidR="00B6164D">
        <w:t>going to work with channel 12.</w:t>
      </w:r>
    </w:p>
    <w:p w14:paraId="6773149A" w14:textId="1C682427" w:rsidR="00C132C9" w:rsidRDefault="00C132C9" w:rsidP="00C132C9"/>
    <w:p w14:paraId="4D3CD9AE" w14:textId="7ACF92D9" w:rsidR="004E0219" w:rsidRDefault="005C0518" w:rsidP="00C132C9">
      <w:r>
        <w:rPr>
          <w:noProof/>
        </w:rPr>
        <mc:AlternateContent>
          <mc:Choice Requires="wps">
            <w:drawing>
              <wp:anchor distT="0" distB="0" distL="114300" distR="114300" simplePos="0" relativeHeight="251667456" behindDoc="0" locked="0" layoutInCell="1" allowOverlap="1" wp14:anchorId="035C65BA" wp14:editId="2B850A10">
                <wp:simplePos x="0" y="0"/>
                <wp:positionH relativeFrom="column">
                  <wp:posOffset>2312244</wp:posOffset>
                </wp:positionH>
                <wp:positionV relativeFrom="paragraph">
                  <wp:posOffset>1353459</wp:posOffset>
                </wp:positionV>
                <wp:extent cx="745885" cy="85639"/>
                <wp:effectExtent l="0" t="0" r="16510" b="10160"/>
                <wp:wrapNone/>
                <wp:docPr id="854309226" name="Rectangle 1"/>
                <wp:cNvGraphicFramePr/>
                <a:graphic xmlns:a="http://schemas.openxmlformats.org/drawingml/2006/main">
                  <a:graphicData uri="http://schemas.microsoft.com/office/word/2010/wordprocessingShape">
                    <wps:wsp>
                      <wps:cNvSpPr/>
                      <wps:spPr>
                        <a:xfrm>
                          <a:off x="0" y="0"/>
                          <a:ext cx="745885" cy="8563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D4FA169" id="Rectangle 1" o:spid="_x0000_s1026" style="position:absolute;margin-left:182.05pt;margin-top:106.55pt;width:58.75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" filled="f" strokecolor="#f3c" strokeweight="1pt"/>
            </w:pict>
          </mc:Fallback>
        </mc:AlternateContent>
      </w:r>
      <w:r w:rsidR="00C132C9">
        <w:rPr>
          <w:noProof/>
        </w:rPr>
        <w:drawing>
          <wp:inline distT="0" distB="0" distL="0" distR="0" wp14:anchorId="62AAA50E" wp14:editId="3B9B1615">
            <wp:extent cx="5842000" cy="3168650"/>
            <wp:effectExtent l="0" t="0" r="6350" b="0"/>
            <wp:docPr id="152775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59816" name="Picture 1" descr="A screenshot of a computer&#10;&#10;Description automatically generated"/>
                    <pic:cNvPicPr/>
                  </pic:nvPicPr>
                  <pic:blipFill rotWithShape="1">
                    <a:blip r:embed="rId25"/>
                    <a:srcRect r="1710" b="5223"/>
                    <a:stretch/>
                  </pic:blipFill>
                  <pic:spPr bwMode="auto">
                    <a:xfrm>
                      <a:off x="0" y="0"/>
                      <a:ext cx="5842000" cy="3168650"/>
                    </a:xfrm>
                    <a:prstGeom prst="rect">
                      <a:avLst/>
                    </a:prstGeom>
                    <a:ln>
                      <a:noFill/>
                    </a:ln>
                    <a:extLst>
                      <a:ext uri="{53640926-AAD7-44D8-BBD7-CCE9431645EC}">
                        <a14:shadowObscured xmlns:a14="http://schemas.microsoft.com/office/drawing/2010/main"/>
                      </a:ext>
                    </a:extLst>
                  </pic:spPr>
                </pic:pic>
              </a:graphicData>
            </a:graphic>
          </wp:inline>
        </w:drawing>
      </w:r>
    </w:p>
    <w:p w14:paraId="1E0B3526" w14:textId="5DB6214C" w:rsidR="00C132C9" w:rsidRDefault="00C132C9" w:rsidP="00C132C9">
      <w:r>
        <w:t xml:space="preserve">Step </w:t>
      </w:r>
      <w:r w:rsidR="00D77DDB">
        <w:t>8</w:t>
      </w:r>
      <w:r>
        <w:t xml:space="preserve">: </w:t>
      </w:r>
      <w:r w:rsidR="000D1727">
        <w:t xml:space="preserve"> Change the </w:t>
      </w:r>
      <w:r w:rsidR="00311E82">
        <w:t>Execution Mode to “Circular” and the allocated Port For Transfer to “Port 1”</w:t>
      </w:r>
      <w:r w:rsidR="004E0219">
        <w:t xml:space="preserve"> as Port1 responsible of data </w:t>
      </w:r>
      <w:proofErr w:type="spellStart"/>
      <w:r w:rsidR="004E0219">
        <w:t>transfert</w:t>
      </w:r>
      <w:proofErr w:type="spellEnd"/>
      <w:r w:rsidR="004E0219">
        <w:t xml:space="preserve"> from GPDMA to AHB2 (refer to data sheet</w:t>
      </w:r>
      <w:proofErr w:type="gramStart"/>
      <w:r w:rsidR="004E0219">
        <w:t xml:space="preserve">) </w:t>
      </w:r>
      <w:r w:rsidR="000D1727">
        <w:t>:</w:t>
      </w:r>
      <w:proofErr w:type="gramEnd"/>
      <w:r w:rsidR="00311E82" w:rsidRPr="00311E82">
        <w:rPr>
          <w:noProof/>
        </w:rPr>
        <w:t xml:space="preserve"> </w:t>
      </w:r>
    </w:p>
    <w:p w14:paraId="030D2A2E" w14:textId="77777777" w:rsidR="000D1727" w:rsidRDefault="000D1727" w:rsidP="00C132C9"/>
    <w:p w14:paraId="4DE08C30" w14:textId="0B3BAACF" w:rsidR="000D1727" w:rsidRDefault="004E0219" w:rsidP="00C132C9">
      <w:r>
        <w:rPr>
          <w:noProof/>
        </w:rPr>
        <w:lastRenderedPageBreak/>
        <mc:AlternateContent>
          <mc:Choice Requires="wps">
            <w:drawing>
              <wp:anchor distT="0" distB="0" distL="114300" distR="114300" simplePos="0" relativeHeight="251671552" behindDoc="0" locked="0" layoutInCell="1" allowOverlap="1" wp14:anchorId="26694106" wp14:editId="7414A8B7">
                <wp:simplePos x="0" y="0"/>
                <wp:positionH relativeFrom="column">
                  <wp:posOffset>2854036</wp:posOffset>
                </wp:positionH>
                <wp:positionV relativeFrom="paragraph">
                  <wp:posOffset>2101850</wp:posOffset>
                </wp:positionV>
                <wp:extent cx="355369" cy="115455"/>
                <wp:effectExtent l="0" t="0" r="26035" b="18415"/>
                <wp:wrapNone/>
                <wp:docPr id="1912908275" name="Rectangle 1"/>
                <wp:cNvGraphicFramePr/>
                <a:graphic xmlns:a="http://schemas.openxmlformats.org/drawingml/2006/main">
                  <a:graphicData uri="http://schemas.microsoft.com/office/word/2010/wordprocessingShape">
                    <wps:wsp>
                      <wps:cNvSpPr/>
                      <wps:spPr>
                        <a:xfrm>
                          <a:off x="0" y="0"/>
                          <a:ext cx="355369" cy="11545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625E526" id="Rectangle 1" o:spid="_x0000_s1026" style="position:absolute;margin-left:224.75pt;margin-top:165.5pt;width:28pt;height: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" filled="f" strokecolor="#f3c" strokeweight="1pt"/>
            </w:pict>
          </mc:Fallback>
        </mc:AlternateContent>
      </w:r>
      <w:r>
        <w:rPr>
          <w:noProof/>
        </w:rPr>
        <mc:AlternateContent>
          <mc:Choice Requires="wps">
            <w:drawing>
              <wp:anchor distT="0" distB="0" distL="114300" distR="114300" simplePos="0" relativeHeight="251669504" behindDoc="0" locked="0" layoutInCell="1" allowOverlap="1" wp14:anchorId="5B320E80" wp14:editId="020AD186">
                <wp:simplePos x="0" y="0"/>
                <wp:positionH relativeFrom="column">
                  <wp:posOffset>2854036</wp:posOffset>
                </wp:positionH>
                <wp:positionV relativeFrom="paragraph">
                  <wp:posOffset>1718541</wp:posOffset>
                </wp:positionV>
                <wp:extent cx="503382" cy="147782"/>
                <wp:effectExtent l="0" t="0" r="11430" b="24130"/>
                <wp:wrapNone/>
                <wp:docPr id="1518898741" name="Rectangle 1"/>
                <wp:cNvGraphicFramePr/>
                <a:graphic xmlns:a="http://schemas.openxmlformats.org/drawingml/2006/main">
                  <a:graphicData uri="http://schemas.microsoft.com/office/word/2010/wordprocessingShape">
                    <wps:wsp>
                      <wps:cNvSpPr/>
                      <wps:spPr>
                        <a:xfrm flipV="1">
                          <a:off x="0" y="0"/>
                          <a:ext cx="503382" cy="147782"/>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2F7E078" id="Rectangle 1" o:spid="_x0000_s1026" style="position:absolute;margin-left:224.75pt;margin-top:135.3pt;width:39.65pt;height:11.6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" filled="f" strokecolor="#f3c" strokeweight="1pt"/>
            </w:pict>
          </mc:Fallback>
        </mc:AlternateContent>
      </w:r>
      <w:r w:rsidR="000D1727">
        <w:rPr>
          <w:noProof/>
        </w:rPr>
        <w:drawing>
          <wp:inline distT="0" distB="0" distL="0" distR="0" wp14:anchorId="5245EA08" wp14:editId="5C0C5D43">
            <wp:extent cx="5703455" cy="2764155"/>
            <wp:effectExtent l="0" t="0" r="0" b="0"/>
            <wp:docPr id="182925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0335" name="Picture 1" descr="A screenshot of a computer&#10;&#10;Description automatically generated"/>
                    <pic:cNvPicPr/>
                  </pic:nvPicPr>
                  <pic:blipFill>
                    <a:blip r:embed="rId26"/>
                    <a:stretch>
                      <a:fillRect/>
                    </a:stretch>
                  </pic:blipFill>
                  <pic:spPr>
                    <a:xfrm>
                      <a:off x="0" y="0"/>
                      <a:ext cx="5703455" cy="2764155"/>
                    </a:xfrm>
                    <a:prstGeom prst="rect">
                      <a:avLst/>
                    </a:prstGeom>
                  </pic:spPr>
                </pic:pic>
              </a:graphicData>
            </a:graphic>
          </wp:inline>
        </w:drawing>
      </w:r>
    </w:p>
    <w:p w14:paraId="3A83572B" w14:textId="77777777" w:rsidR="000D1727" w:rsidRDefault="000D1727" w:rsidP="00C132C9"/>
    <w:p w14:paraId="1F667100" w14:textId="4EA6F770" w:rsidR="000D1727" w:rsidRDefault="000D1727" w:rsidP="00C132C9">
      <w:r>
        <w:t xml:space="preserve">Step </w:t>
      </w:r>
      <w:r w:rsidR="009E2F17">
        <w:t>9</w:t>
      </w:r>
      <w:r>
        <w:t xml:space="preserve">:  In the NVIC Settings enable the global interrupt </w:t>
      </w:r>
    </w:p>
    <w:p w14:paraId="401CDE34" w14:textId="77777777" w:rsidR="000D1727" w:rsidRDefault="000D1727" w:rsidP="00C132C9"/>
    <w:p w14:paraId="4C906296" w14:textId="4BF9505E" w:rsidR="000D1727" w:rsidRDefault="000D1727" w:rsidP="00C132C9">
      <w:r>
        <w:rPr>
          <w:noProof/>
        </w:rPr>
        <w:drawing>
          <wp:inline distT="0" distB="0" distL="0" distR="0" wp14:anchorId="368D0FB9" wp14:editId="63E0D2EC">
            <wp:extent cx="5943600" cy="1322070"/>
            <wp:effectExtent l="0" t="0" r="0" b="1270"/>
            <wp:docPr id="6374241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4176" name="Picture 1" descr="A screen shot of a computer&#10;&#10;Description automatically generated"/>
                    <pic:cNvPicPr/>
                  </pic:nvPicPr>
                  <pic:blipFill>
                    <a:blip r:embed="rId27"/>
                    <a:stretch>
                      <a:fillRect/>
                    </a:stretch>
                  </pic:blipFill>
                  <pic:spPr>
                    <a:xfrm>
                      <a:off x="0" y="0"/>
                      <a:ext cx="5943600" cy="1322070"/>
                    </a:xfrm>
                    <a:prstGeom prst="rect">
                      <a:avLst/>
                    </a:prstGeom>
                  </pic:spPr>
                </pic:pic>
              </a:graphicData>
            </a:graphic>
          </wp:inline>
        </w:drawing>
      </w:r>
    </w:p>
    <w:p w14:paraId="210C3864" w14:textId="77777777" w:rsidR="000D1727" w:rsidRDefault="000D1727" w:rsidP="00C132C9"/>
    <w:p w14:paraId="7A97EF2D" w14:textId="77777777" w:rsidR="002C2500" w:rsidRDefault="002C2500" w:rsidP="00C132C9"/>
    <w:p w14:paraId="1A2083ED" w14:textId="77777777" w:rsidR="002C2500" w:rsidRDefault="002C2500" w:rsidP="00C132C9"/>
    <w:p w14:paraId="653F8CE0" w14:textId="77777777" w:rsidR="002C2500" w:rsidRDefault="002C2500" w:rsidP="00C132C9"/>
    <w:p w14:paraId="3D064FCA" w14:textId="77777777" w:rsidR="002C2500" w:rsidRDefault="002C2500" w:rsidP="00C132C9"/>
    <w:p w14:paraId="636CE8B4" w14:textId="77777777" w:rsidR="002C2500" w:rsidRDefault="002C2500" w:rsidP="00C132C9"/>
    <w:p w14:paraId="6F2A84C0" w14:textId="77777777" w:rsidR="001E090D" w:rsidRDefault="001E090D" w:rsidP="00C132C9"/>
    <w:p w14:paraId="52DEBC15" w14:textId="399D83D8" w:rsidR="000D1727" w:rsidRDefault="000D1727" w:rsidP="00C132C9">
      <w:r>
        <w:t>S</w:t>
      </w:r>
      <w:r w:rsidR="002C2500">
        <w:t xml:space="preserve">tep </w:t>
      </w:r>
      <w:r w:rsidR="002E79AE">
        <w:t>10</w:t>
      </w:r>
      <w:r w:rsidR="002C2500">
        <w:t>: Activate the ICACHE by choosing the mode “1-way”</w:t>
      </w:r>
      <w:r w:rsidR="00475FC1">
        <w:t xml:space="preserve"> to boost the performance of the DCMI.</w:t>
      </w:r>
    </w:p>
    <w:p w14:paraId="5AB896F9" w14:textId="77777777" w:rsidR="00F06EFA" w:rsidRDefault="00F06EFA" w:rsidP="00C132C9">
      <w:pPr>
        <w:rPr>
          <w:noProof/>
        </w:rPr>
      </w:pPr>
    </w:p>
    <w:p w14:paraId="7DA57C52" w14:textId="08418B37" w:rsidR="00475FC1" w:rsidRDefault="002C2500" w:rsidP="00C132C9">
      <w:r>
        <w:rPr>
          <w:noProof/>
        </w:rPr>
        <w:lastRenderedPageBreak/>
        <w:drawing>
          <wp:inline distT="0" distB="0" distL="0" distR="0" wp14:anchorId="18FAFC27" wp14:editId="15757377">
            <wp:extent cx="5880100" cy="3149600"/>
            <wp:effectExtent l="0" t="0" r="6350" b="0"/>
            <wp:docPr id="68868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5761" name="Picture 1" descr="A screenshot of a computer&#10;&#10;Description automatically generated"/>
                    <pic:cNvPicPr/>
                  </pic:nvPicPr>
                  <pic:blipFill rotWithShape="1">
                    <a:blip r:embed="rId28"/>
                    <a:srcRect r="1068" b="5793"/>
                    <a:stretch/>
                  </pic:blipFill>
                  <pic:spPr bwMode="auto">
                    <a:xfrm>
                      <a:off x="0" y="0"/>
                      <a:ext cx="5880100" cy="3149600"/>
                    </a:xfrm>
                    <a:prstGeom prst="rect">
                      <a:avLst/>
                    </a:prstGeom>
                    <a:ln>
                      <a:noFill/>
                    </a:ln>
                    <a:extLst>
                      <a:ext uri="{53640926-AAD7-44D8-BBD7-CCE9431645EC}">
                        <a14:shadowObscured xmlns:a14="http://schemas.microsoft.com/office/drawing/2010/main"/>
                      </a:ext>
                    </a:extLst>
                  </pic:spPr>
                </pic:pic>
              </a:graphicData>
            </a:graphic>
          </wp:inline>
        </w:drawing>
      </w:r>
    </w:p>
    <w:p w14:paraId="6F4A16DB" w14:textId="7383C384" w:rsidR="002C2500" w:rsidRDefault="002C2500" w:rsidP="00C132C9">
      <w:r>
        <w:t>Step 1</w:t>
      </w:r>
      <w:r w:rsidR="002E79AE">
        <w:t>1</w:t>
      </w:r>
      <w:r>
        <w:t xml:space="preserve">: In SYS window change the </w:t>
      </w:r>
      <w:commentRangeStart w:id="2"/>
      <w:proofErr w:type="spellStart"/>
      <w:r>
        <w:t>tim</w:t>
      </w:r>
      <w:r w:rsidR="001E090D">
        <w:t>e</w:t>
      </w:r>
      <w:r>
        <w:t>base</w:t>
      </w:r>
      <w:proofErr w:type="spellEnd"/>
      <w:r w:rsidR="001E090D">
        <w:t xml:space="preserve"> source</w:t>
      </w:r>
      <w:r>
        <w:t xml:space="preserve"> to </w:t>
      </w:r>
      <w:proofErr w:type="spellStart"/>
      <w:r w:rsidR="001E090D">
        <w:t>SysTick</w:t>
      </w:r>
      <w:proofErr w:type="spellEnd"/>
      <w:r w:rsidR="00475FC1">
        <w:t xml:space="preserve"> to boost the performance</w:t>
      </w:r>
      <w:commentRangeEnd w:id="2"/>
      <w:r w:rsidR="00684E0B">
        <w:rPr>
          <w:rStyle w:val="Marquedecommentaire"/>
        </w:rPr>
        <w:commentReference w:id="2"/>
      </w:r>
      <w:r w:rsidR="004E732A">
        <w:t xml:space="preserve"> </w:t>
      </w:r>
      <w:proofErr w:type="gramStart"/>
      <w:r w:rsidR="004E732A">
        <w:t>( APB</w:t>
      </w:r>
      <w:proofErr w:type="gramEnd"/>
      <w:r w:rsidR="004E732A">
        <w:t>2 peripheral could attain 160 MHz )</w:t>
      </w:r>
    </w:p>
    <w:p w14:paraId="1D47F799" w14:textId="77777777" w:rsidR="001E090D" w:rsidRDefault="001E090D" w:rsidP="00C132C9"/>
    <w:p w14:paraId="5A12AD68" w14:textId="77777777" w:rsidR="00F06EFA" w:rsidRDefault="00F06EFA" w:rsidP="00C132C9">
      <w:pPr>
        <w:rPr>
          <w:noProof/>
        </w:rPr>
      </w:pPr>
    </w:p>
    <w:p w14:paraId="59169B24" w14:textId="16551BA8" w:rsidR="001E090D" w:rsidRDefault="001E090D" w:rsidP="00C132C9">
      <w:r>
        <w:rPr>
          <w:noProof/>
        </w:rPr>
        <w:drawing>
          <wp:inline distT="0" distB="0" distL="0" distR="0" wp14:anchorId="01E96069" wp14:editId="450CC7AD">
            <wp:extent cx="5886450" cy="3155950"/>
            <wp:effectExtent l="0" t="0" r="0" b="6350"/>
            <wp:docPr id="127321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8657" name="Picture 1" descr="A screenshot of a computer&#10;&#10;Description automatically generated"/>
                    <pic:cNvPicPr/>
                  </pic:nvPicPr>
                  <pic:blipFill rotWithShape="1">
                    <a:blip r:embed="rId29"/>
                    <a:srcRect l="-1" t="-1" r="856" b="5503"/>
                    <a:stretch/>
                  </pic:blipFill>
                  <pic:spPr bwMode="auto">
                    <a:xfrm>
                      <a:off x="0" y="0"/>
                      <a:ext cx="5886450" cy="3155950"/>
                    </a:xfrm>
                    <a:prstGeom prst="rect">
                      <a:avLst/>
                    </a:prstGeom>
                    <a:ln>
                      <a:noFill/>
                    </a:ln>
                    <a:extLst>
                      <a:ext uri="{53640926-AAD7-44D8-BBD7-CCE9431645EC}">
                        <a14:shadowObscured xmlns:a14="http://schemas.microsoft.com/office/drawing/2010/main"/>
                      </a:ext>
                    </a:extLst>
                  </pic:spPr>
                </pic:pic>
              </a:graphicData>
            </a:graphic>
          </wp:inline>
        </w:drawing>
      </w:r>
    </w:p>
    <w:p w14:paraId="5160DAC4" w14:textId="2B1D9F5F" w:rsidR="001E090D" w:rsidRDefault="001E090D" w:rsidP="00C132C9">
      <w:r>
        <w:t>Step 1</w:t>
      </w:r>
      <w:r w:rsidR="00147136">
        <w:t>2</w:t>
      </w:r>
      <w:r>
        <w:t>: In the window Utilities-&gt;LINKEDLIST add a new linked list and configure it as the figure below</w:t>
      </w:r>
    </w:p>
    <w:p w14:paraId="4F1EA4C3" w14:textId="77777777" w:rsidR="001E090D" w:rsidRDefault="001E090D" w:rsidP="00C132C9"/>
    <w:p w14:paraId="52CDEC6A" w14:textId="65513482" w:rsidR="001E090D" w:rsidRDefault="001E090D" w:rsidP="00C132C9">
      <w:r>
        <w:rPr>
          <w:noProof/>
        </w:rPr>
        <w:lastRenderedPageBreak/>
        <w:drawing>
          <wp:inline distT="0" distB="0" distL="0" distR="0" wp14:anchorId="7758565C" wp14:editId="4DEBA77D">
            <wp:extent cx="5848350" cy="3130550"/>
            <wp:effectExtent l="0" t="0" r="0" b="0"/>
            <wp:docPr id="135763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152" name="Picture 1" descr="A screenshot of a computer&#10;&#10;Description automatically generated"/>
                    <pic:cNvPicPr/>
                  </pic:nvPicPr>
                  <pic:blipFill rotWithShape="1">
                    <a:blip r:embed="rId30"/>
                    <a:srcRect r="1602" b="6363"/>
                    <a:stretch/>
                  </pic:blipFill>
                  <pic:spPr bwMode="auto">
                    <a:xfrm>
                      <a:off x="0" y="0"/>
                      <a:ext cx="5848350" cy="3130550"/>
                    </a:xfrm>
                    <a:prstGeom prst="rect">
                      <a:avLst/>
                    </a:prstGeom>
                    <a:ln>
                      <a:noFill/>
                    </a:ln>
                    <a:extLst>
                      <a:ext uri="{53640926-AAD7-44D8-BBD7-CCE9431645EC}">
                        <a14:shadowObscured xmlns:a14="http://schemas.microsoft.com/office/drawing/2010/main"/>
                      </a:ext>
                    </a:extLst>
                  </pic:spPr>
                </pic:pic>
              </a:graphicData>
            </a:graphic>
          </wp:inline>
        </w:drawing>
      </w:r>
    </w:p>
    <w:p w14:paraId="28CC629B" w14:textId="77777777" w:rsidR="001E090D" w:rsidRDefault="001E090D" w:rsidP="00C132C9"/>
    <w:p w14:paraId="77E4589C" w14:textId="5849C534" w:rsidR="00E36D63" w:rsidRPr="00E36D63" w:rsidRDefault="001E090D" w:rsidP="00E36D63">
      <w:r>
        <w:t>Step 1</w:t>
      </w:r>
      <w:r w:rsidR="00930D95">
        <w:t>3</w:t>
      </w:r>
      <w:r>
        <w:t xml:space="preserve">: </w:t>
      </w:r>
      <w:r w:rsidR="00983071">
        <w:t xml:space="preserve">Edit the existing </w:t>
      </w:r>
      <w:r w:rsidR="00E36D63">
        <w:t>Node to the following configuration</w:t>
      </w:r>
      <w:r w:rsidR="004E732A">
        <w:t xml:space="preserve"> ( we use Port zero as it is recommended by the application note : </w:t>
      </w:r>
      <w:hyperlink r:id="rId31" w:history="1">
        <w:r w:rsidR="004E732A">
          <w:rPr>
            <w:rStyle w:val="Lienhypertexte"/>
          </w:rPr>
          <w:t>How to use the GPDMA for STM32U5 Series microcontrollers - Application note</w:t>
        </w:r>
      </w:hyperlink>
      <w:r w:rsidR="004E732A">
        <w:t xml:space="preserve"> page 13 )</w:t>
      </w:r>
      <w:r w:rsidR="00E36D63">
        <w:t xml:space="preserve"> :</w:t>
      </w:r>
    </w:p>
    <w:p w14:paraId="58EBA4B6" w14:textId="4317256C" w:rsidR="00E36D63" w:rsidRDefault="00E36D63" w:rsidP="00E36D63">
      <w:pPr>
        <w:jc w:val="center"/>
      </w:pPr>
      <w:commentRangeStart w:id="3"/>
      <w:r>
        <w:rPr>
          <w:noProof/>
        </w:rPr>
        <w:drawing>
          <wp:inline distT="0" distB="0" distL="0" distR="0" wp14:anchorId="72C965CC" wp14:editId="087B4F80">
            <wp:extent cx="2849526" cy="3476625"/>
            <wp:effectExtent l="0" t="0" r="8255" b="0"/>
            <wp:docPr id="7975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9508" name="Picture 1" descr="A screenshot of a computer&#10;&#10;Description automatically generated"/>
                    <pic:cNvPicPr/>
                  </pic:nvPicPr>
                  <pic:blipFill>
                    <a:blip r:embed="rId32"/>
                    <a:stretch>
                      <a:fillRect/>
                    </a:stretch>
                  </pic:blipFill>
                  <pic:spPr>
                    <a:xfrm>
                      <a:off x="0" y="0"/>
                      <a:ext cx="2872919" cy="3505167"/>
                    </a:xfrm>
                    <a:prstGeom prst="rect">
                      <a:avLst/>
                    </a:prstGeom>
                  </pic:spPr>
                </pic:pic>
              </a:graphicData>
            </a:graphic>
          </wp:inline>
        </w:drawing>
      </w:r>
      <w:commentRangeEnd w:id="3"/>
      <w:r w:rsidR="009F27A8">
        <w:rPr>
          <w:rStyle w:val="Marquedecommentaire"/>
        </w:rPr>
        <w:commentReference w:id="3"/>
      </w:r>
      <w:r>
        <w:rPr>
          <w:noProof/>
        </w:rPr>
        <w:drawing>
          <wp:inline distT="0" distB="0" distL="0" distR="0" wp14:anchorId="6A03859C" wp14:editId="5D4734C1">
            <wp:extent cx="2860159" cy="3398821"/>
            <wp:effectExtent l="0" t="0" r="0" b="0"/>
            <wp:docPr id="161329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405" name="Picture 1" descr="A screenshot of a computer&#10;&#10;Description automatically generated"/>
                    <pic:cNvPicPr/>
                  </pic:nvPicPr>
                  <pic:blipFill>
                    <a:blip r:embed="rId33"/>
                    <a:stretch>
                      <a:fillRect/>
                    </a:stretch>
                  </pic:blipFill>
                  <pic:spPr>
                    <a:xfrm>
                      <a:off x="0" y="0"/>
                      <a:ext cx="2891758" cy="3436371"/>
                    </a:xfrm>
                    <a:prstGeom prst="rect">
                      <a:avLst/>
                    </a:prstGeom>
                  </pic:spPr>
                </pic:pic>
              </a:graphicData>
            </a:graphic>
          </wp:inline>
        </w:drawing>
      </w:r>
    </w:p>
    <w:p w14:paraId="4B54545C" w14:textId="79D2681E" w:rsidR="00E36D63" w:rsidRDefault="00550C67" w:rsidP="00E36D63">
      <w:pPr>
        <w:jc w:val="center"/>
      </w:pPr>
      <w:r>
        <w:rPr>
          <w:noProof/>
        </w:rPr>
        <w:lastRenderedPageBreak/>
        <w:drawing>
          <wp:inline distT="0" distB="0" distL="0" distR="0" wp14:anchorId="17F13485" wp14:editId="311B668D">
            <wp:extent cx="3094074" cy="3316213"/>
            <wp:effectExtent l="0" t="0" r="0" b="0"/>
            <wp:docPr id="23222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6569" name="Picture 1" descr="A screenshot of a computer&#10;&#10;Description automatically generated"/>
                    <pic:cNvPicPr/>
                  </pic:nvPicPr>
                  <pic:blipFill>
                    <a:blip r:embed="rId34"/>
                    <a:stretch>
                      <a:fillRect/>
                    </a:stretch>
                  </pic:blipFill>
                  <pic:spPr>
                    <a:xfrm>
                      <a:off x="0" y="0"/>
                      <a:ext cx="3110635" cy="3333963"/>
                    </a:xfrm>
                    <a:prstGeom prst="rect">
                      <a:avLst/>
                    </a:prstGeom>
                  </pic:spPr>
                </pic:pic>
              </a:graphicData>
            </a:graphic>
          </wp:inline>
        </w:drawing>
      </w:r>
    </w:p>
    <w:p w14:paraId="227FF2F1" w14:textId="77777777" w:rsidR="00550C67" w:rsidRDefault="00550C67" w:rsidP="00E36D63">
      <w:pPr>
        <w:jc w:val="center"/>
      </w:pPr>
    </w:p>
    <w:p w14:paraId="362F4019" w14:textId="77777777" w:rsidR="00F82A00" w:rsidRDefault="00F82A00" w:rsidP="00550C67"/>
    <w:p w14:paraId="11F5E05F" w14:textId="77777777" w:rsidR="00F82A00" w:rsidRDefault="00F82A00" w:rsidP="00550C67"/>
    <w:p w14:paraId="60541EB7" w14:textId="301EAF1C" w:rsidR="00550C67" w:rsidRDefault="00550C67" w:rsidP="00550C67">
      <w:r>
        <w:t>Step 1</w:t>
      </w:r>
      <w:r w:rsidR="00F81CA3">
        <w:t>4</w:t>
      </w:r>
      <w:r>
        <w:t xml:space="preserve">: Add </w:t>
      </w:r>
      <w:proofErr w:type="spellStart"/>
      <w:proofErr w:type="gramStart"/>
      <w:r>
        <w:t>an other</w:t>
      </w:r>
      <w:proofErr w:type="spellEnd"/>
      <w:proofErr w:type="gramEnd"/>
      <w:r>
        <w:t xml:space="preserve"> node with the same exact configuration </w:t>
      </w:r>
    </w:p>
    <w:p w14:paraId="12874A3D" w14:textId="7A9169B7" w:rsidR="00E36D63" w:rsidRDefault="00550C67" w:rsidP="00C132C9">
      <w:r>
        <w:rPr>
          <w:noProof/>
        </w:rPr>
        <w:drawing>
          <wp:inline distT="0" distB="0" distL="0" distR="0" wp14:anchorId="379194FB" wp14:editId="1371E634">
            <wp:extent cx="5861050" cy="3149600"/>
            <wp:effectExtent l="0" t="0" r="6350" b="0"/>
            <wp:docPr id="197097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1861" name="Picture 1" descr="A screenshot of a computer&#10;&#10;Description automatically generated"/>
                    <pic:cNvPicPr/>
                  </pic:nvPicPr>
                  <pic:blipFill rotWithShape="1">
                    <a:blip r:embed="rId35"/>
                    <a:srcRect r="1388" b="5793"/>
                    <a:stretch/>
                  </pic:blipFill>
                  <pic:spPr bwMode="auto">
                    <a:xfrm>
                      <a:off x="0" y="0"/>
                      <a:ext cx="5861050" cy="3149600"/>
                    </a:xfrm>
                    <a:prstGeom prst="rect">
                      <a:avLst/>
                    </a:prstGeom>
                    <a:ln>
                      <a:noFill/>
                    </a:ln>
                    <a:extLst>
                      <a:ext uri="{53640926-AAD7-44D8-BBD7-CCE9431645EC}">
                        <a14:shadowObscured xmlns:a14="http://schemas.microsoft.com/office/drawing/2010/main"/>
                      </a:ext>
                    </a:extLst>
                  </pic:spPr>
                </pic:pic>
              </a:graphicData>
            </a:graphic>
          </wp:inline>
        </w:drawing>
      </w:r>
    </w:p>
    <w:p w14:paraId="1BCE8E0F" w14:textId="77777777" w:rsidR="00EF542C" w:rsidRDefault="00EF542C" w:rsidP="00C132C9"/>
    <w:p w14:paraId="7572A334" w14:textId="00B7874F" w:rsidR="00550C67" w:rsidRDefault="00915DF0" w:rsidP="00C132C9">
      <w:r>
        <w:lastRenderedPageBreak/>
        <w:t xml:space="preserve">Step </w:t>
      </w:r>
      <w:r w:rsidR="00602715">
        <w:t>1</w:t>
      </w:r>
      <w:r w:rsidR="00EF542C">
        <w:t>5</w:t>
      </w:r>
      <w:r w:rsidR="00602715">
        <w:t>:</w:t>
      </w:r>
      <w:r>
        <w:t xml:space="preserve"> Enable the </w:t>
      </w:r>
      <w:r w:rsidR="00602715">
        <w:t>“I2C</w:t>
      </w:r>
      <w:proofErr w:type="gramStart"/>
      <w:r w:rsidR="00602715">
        <w:t xml:space="preserve">2” </w:t>
      </w:r>
      <w:r>
        <w:t xml:space="preserve"> </w:t>
      </w:r>
      <w:r w:rsidR="00EF542C">
        <w:t>by</w:t>
      </w:r>
      <w:proofErr w:type="gramEnd"/>
      <w:r w:rsidR="00EF542C">
        <w:t xml:space="preserve"> uncommenting the following line in “Core/</w:t>
      </w:r>
      <w:proofErr w:type="spellStart"/>
      <w:r w:rsidR="00EF542C">
        <w:t>inc</w:t>
      </w:r>
      <w:proofErr w:type="spellEnd"/>
      <w:r w:rsidR="00EF542C">
        <w:t>/</w:t>
      </w:r>
      <w:r w:rsidR="00EF542C" w:rsidRPr="00EF542C">
        <w:t>stm32u5xx_hal_conf</w:t>
      </w:r>
      <w:r w:rsidR="00EF542C">
        <w:t>.h”</w:t>
      </w:r>
      <w:r>
        <w:t>:</w:t>
      </w:r>
    </w:p>
    <w:p w14:paraId="23B74FB0" w14:textId="77777777" w:rsidR="00EF542C" w:rsidRDefault="00EF542C" w:rsidP="00EF542C">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#define</w:t>
      </w:r>
      <w:r>
        <w:rPr>
          <w:rFonts w:ascii="Courier New" w:hAnsi="Courier New" w:cs="Courier New"/>
          <w:color w:val="D9E8F7"/>
          <w:sz w:val="20"/>
          <w:szCs w:val="20"/>
        </w:rPr>
        <w:t xml:space="preserve"> </w:t>
      </w:r>
      <w:r>
        <w:rPr>
          <w:rFonts w:ascii="Courier New" w:hAnsi="Courier New" w:cs="Courier New"/>
          <w:b/>
          <w:bCs/>
          <w:color w:val="0DD140"/>
          <w:sz w:val="20"/>
          <w:szCs w:val="20"/>
        </w:rPr>
        <w:t>HAL_I2C_MODULE_ENABLED</w:t>
      </w:r>
    </w:p>
    <w:p w14:paraId="457E7FA0" w14:textId="77777777" w:rsidR="00EF542C" w:rsidRDefault="00EF542C" w:rsidP="00C132C9"/>
    <w:p w14:paraId="387CB355" w14:textId="52EF2EE8" w:rsidR="00915DF0" w:rsidRDefault="00915DF0" w:rsidP="00602715">
      <w:pPr>
        <w:jc w:val="center"/>
      </w:pPr>
    </w:p>
    <w:p w14:paraId="0562380B" w14:textId="77777777" w:rsidR="00602715" w:rsidRDefault="00602715" w:rsidP="00602715"/>
    <w:p w14:paraId="0930D94A" w14:textId="67FBB1AB" w:rsidR="00550C67" w:rsidRDefault="00602715" w:rsidP="00EF542C">
      <w:r>
        <w:t>Step 1</w:t>
      </w:r>
      <w:r w:rsidR="00EF542C">
        <w:t>6</w:t>
      </w:r>
      <w:r>
        <w:t>: Enable the “</w:t>
      </w:r>
      <w:r w:rsidR="00D13BBE">
        <w:t>SRAM” as</w:t>
      </w:r>
      <w:r>
        <w:t xml:space="preserve"> </w:t>
      </w:r>
      <w:proofErr w:type="gramStart"/>
      <w:r>
        <w:t>follows</w:t>
      </w:r>
      <w:r w:rsidR="00EF542C">
        <w:t>(</w:t>
      </w:r>
      <w:proofErr w:type="gramEnd"/>
      <w:r w:rsidR="00EF542C">
        <w:t>note that you can just to allocate the maximum address size and not 24bits exactly)</w:t>
      </w:r>
      <w:r>
        <w:t xml:space="preserve"> :</w:t>
      </w:r>
      <w:r w:rsidR="00D13BBE">
        <w:rPr>
          <w:noProof/>
        </w:rPr>
        <w:drawing>
          <wp:inline distT="0" distB="0" distL="0" distR="0" wp14:anchorId="29E3E8FB" wp14:editId="0C043607">
            <wp:extent cx="5943600" cy="3343275"/>
            <wp:effectExtent l="0" t="0" r="0" b="9525"/>
            <wp:docPr id="35435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262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r w:rsidR="00550C67">
        <w:lastRenderedPageBreak/>
        <w:t>Step 1</w:t>
      </w:r>
      <w:r w:rsidR="004456F8">
        <w:t>7</w:t>
      </w:r>
      <w:r w:rsidR="00550C67">
        <w:t xml:space="preserve">: </w:t>
      </w:r>
      <w:r w:rsidR="0074304E">
        <w:t xml:space="preserve"> Edit the NVIC table to </w:t>
      </w:r>
      <w:r w:rsidR="001136B8">
        <w:t xml:space="preserve">this configuration : </w:t>
      </w:r>
      <w:r w:rsidR="001136B8">
        <w:br/>
      </w:r>
      <w:r w:rsidR="00717F5A">
        <w:rPr>
          <w:noProof/>
        </w:rPr>
        <w:drawing>
          <wp:inline distT="0" distB="0" distL="0" distR="0" wp14:anchorId="5BD329CD" wp14:editId="57937F14">
            <wp:extent cx="4128868" cy="4231649"/>
            <wp:effectExtent l="0" t="0" r="5080" b="0"/>
            <wp:docPr id="93786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4051" name="Picture 1" descr="A screenshot of a computer&#10;&#10;Description automatically generated"/>
                    <pic:cNvPicPr/>
                  </pic:nvPicPr>
                  <pic:blipFill>
                    <a:blip r:embed="rId37"/>
                    <a:stretch>
                      <a:fillRect/>
                    </a:stretch>
                  </pic:blipFill>
                  <pic:spPr>
                    <a:xfrm>
                      <a:off x="0" y="0"/>
                      <a:ext cx="4137660" cy="4240660"/>
                    </a:xfrm>
                    <a:prstGeom prst="rect">
                      <a:avLst/>
                    </a:prstGeom>
                  </pic:spPr>
                </pic:pic>
              </a:graphicData>
            </a:graphic>
          </wp:inline>
        </w:drawing>
      </w:r>
    </w:p>
    <w:p w14:paraId="366BBD83" w14:textId="77777777" w:rsidR="00717F5A" w:rsidRDefault="00717F5A" w:rsidP="00C132C9"/>
    <w:p w14:paraId="0D38C512" w14:textId="38016846" w:rsidR="00717F5A" w:rsidRDefault="00717F5A" w:rsidP="00C132C9">
      <w:r>
        <w:t>Step 1</w:t>
      </w:r>
      <w:r w:rsidR="004456F8">
        <w:t>8</w:t>
      </w:r>
      <w:r>
        <w:t xml:space="preserve">: </w:t>
      </w:r>
      <w:r w:rsidR="00860137">
        <w:t xml:space="preserve">Edit the Clock </w:t>
      </w:r>
      <w:r w:rsidR="002041D5">
        <w:t>Configuration as follows:</w:t>
      </w:r>
      <w:r w:rsidR="002041D5">
        <w:br/>
      </w:r>
      <w:r w:rsidR="002041D5">
        <w:br/>
      </w:r>
      <w:r w:rsidR="002041D5">
        <w:rPr>
          <w:noProof/>
        </w:rPr>
        <w:drawing>
          <wp:inline distT="0" distB="0" distL="0" distR="0" wp14:anchorId="29B9B1B4" wp14:editId="656BAB5E">
            <wp:extent cx="5943600" cy="2821305"/>
            <wp:effectExtent l="0" t="0" r="0" b="0"/>
            <wp:docPr id="15984382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8238" name="Picture 1" descr="A computer screen shot of a computer program&#10;&#10;Description automatically generated"/>
                    <pic:cNvPicPr/>
                  </pic:nvPicPr>
                  <pic:blipFill>
                    <a:blip r:embed="rId38"/>
                    <a:stretch>
                      <a:fillRect/>
                    </a:stretch>
                  </pic:blipFill>
                  <pic:spPr>
                    <a:xfrm>
                      <a:off x="0" y="0"/>
                      <a:ext cx="5943600" cy="2821305"/>
                    </a:xfrm>
                    <a:prstGeom prst="rect">
                      <a:avLst/>
                    </a:prstGeom>
                  </pic:spPr>
                </pic:pic>
              </a:graphicData>
            </a:graphic>
          </wp:inline>
        </w:drawing>
      </w:r>
    </w:p>
    <w:p w14:paraId="69441030" w14:textId="54AE10CC" w:rsidR="009F27A8" w:rsidRDefault="00873088" w:rsidP="00C132C9">
      <w:r>
        <w:lastRenderedPageBreak/>
        <w:t>Step 1</w:t>
      </w:r>
      <w:r w:rsidR="00A76B8E">
        <w:t>9</w:t>
      </w:r>
      <w:r>
        <w:t xml:space="preserve">: Clear all the unused pins and generate the </w:t>
      </w:r>
      <w:commentRangeStart w:id="4"/>
      <w:r>
        <w:t>project</w:t>
      </w:r>
      <w:commentRangeEnd w:id="4"/>
      <w:r w:rsidR="006227F2">
        <w:rPr>
          <w:rStyle w:val="Marquedecommentaire"/>
        </w:rPr>
        <w:commentReference w:id="4"/>
      </w:r>
      <w:r w:rsidR="00B109E8">
        <w:t xml:space="preserve"> we used for this use case the STM32CubeIDE as a preferred </w:t>
      </w:r>
      <w:proofErr w:type="gramStart"/>
      <w:r w:rsidR="00B109E8">
        <w:t>toolchain :</w:t>
      </w:r>
      <w:proofErr w:type="gramEnd"/>
      <w:r w:rsidR="00B109E8">
        <w:t xml:space="preserve"> </w:t>
      </w:r>
    </w:p>
    <w:p w14:paraId="432BAC1F" w14:textId="3EC1D7E2" w:rsidR="00B109E8" w:rsidRDefault="00B109E8" w:rsidP="00C132C9">
      <w:r>
        <w:rPr>
          <w:noProof/>
        </w:rPr>
        <mc:AlternateContent>
          <mc:Choice Requires="wps">
            <w:drawing>
              <wp:anchor distT="0" distB="0" distL="114300" distR="114300" simplePos="0" relativeHeight="251679744" behindDoc="0" locked="0" layoutInCell="1" allowOverlap="1" wp14:anchorId="2D83D664" wp14:editId="4D5F13BC">
                <wp:simplePos x="0" y="0"/>
                <wp:positionH relativeFrom="column">
                  <wp:posOffset>3907435</wp:posOffset>
                </wp:positionH>
                <wp:positionV relativeFrom="paragraph">
                  <wp:posOffset>278880</wp:posOffset>
                </wp:positionV>
                <wp:extent cx="534649" cy="109927"/>
                <wp:effectExtent l="0" t="0" r="18415" b="23495"/>
                <wp:wrapNone/>
                <wp:docPr id="676782717" name="Rectangle 1"/>
                <wp:cNvGraphicFramePr/>
                <a:graphic xmlns:a="http://schemas.openxmlformats.org/drawingml/2006/main">
                  <a:graphicData uri="http://schemas.microsoft.com/office/word/2010/wordprocessingShape">
                    <wps:wsp>
                      <wps:cNvSpPr/>
                      <wps:spPr>
                        <a:xfrm flipV="1">
                          <a:off x="0" y="0"/>
                          <a:ext cx="534649" cy="109927"/>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9ABF58C" id="Rectangle 1" o:spid="_x0000_s1026" style="position:absolute;margin-left:307.65pt;margin-top:21.95pt;width:42.1pt;height:8.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" filled="f" strokecolor="#f3c" strokeweight="1pt"/>
            </w:pict>
          </mc:Fallback>
        </mc:AlternateContent>
      </w:r>
      <w:r>
        <w:rPr>
          <w:noProof/>
        </w:rPr>
        <mc:AlternateContent>
          <mc:Choice Requires="wps">
            <w:drawing>
              <wp:anchor distT="0" distB="0" distL="114300" distR="114300" simplePos="0" relativeHeight="251677696" behindDoc="0" locked="0" layoutInCell="1" allowOverlap="1" wp14:anchorId="64822FA3" wp14:editId="6B6C8F49">
                <wp:simplePos x="0" y="0"/>
                <wp:positionH relativeFrom="column">
                  <wp:posOffset>2458387</wp:posOffset>
                </wp:positionH>
                <wp:positionV relativeFrom="paragraph">
                  <wp:posOffset>1263234</wp:posOffset>
                </wp:positionV>
                <wp:extent cx="944380" cy="124918"/>
                <wp:effectExtent l="0" t="0" r="27305" b="27940"/>
                <wp:wrapNone/>
                <wp:docPr id="2056698920" name="Rectangle 1"/>
                <wp:cNvGraphicFramePr/>
                <a:graphic xmlns:a="http://schemas.openxmlformats.org/drawingml/2006/main">
                  <a:graphicData uri="http://schemas.microsoft.com/office/word/2010/wordprocessingShape">
                    <wps:wsp>
                      <wps:cNvSpPr/>
                      <wps:spPr>
                        <a:xfrm flipV="1">
                          <a:off x="0" y="0"/>
                          <a:ext cx="944380" cy="124918"/>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7F2E7C4" id="Rectangle 1" o:spid="_x0000_s1026" style="position:absolute;margin-left:193.55pt;margin-top:99.45pt;width:74.35pt;height:9.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" filled="f" strokecolor="#f3c" strokeweight="1pt"/>
            </w:pict>
          </mc:Fallback>
        </mc:AlternateContent>
      </w:r>
      <w:r>
        <w:rPr>
          <w:noProof/>
        </w:rPr>
        <w:drawing>
          <wp:inline distT="0" distB="0" distL="0" distR="0" wp14:anchorId="0880D061" wp14:editId="1FE2171A">
            <wp:extent cx="5943600" cy="3343275"/>
            <wp:effectExtent l="0" t="0" r="0" b="9525"/>
            <wp:docPr id="156568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4701"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108BA343" w14:textId="77777777" w:rsidR="00D13BBE" w:rsidRDefault="00D13BBE" w:rsidP="00C132C9"/>
    <w:p w14:paraId="033D75B3" w14:textId="77777777" w:rsidR="00D13BBE" w:rsidRDefault="00D13BBE" w:rsidP="00C132C9"/>
    <w:p w14:paraId="16992679" w14:textId="3337A84C" w:rsidR="002041D5" w:rsidRDefault="002041D5" w:rsidP="00C132C9">
      <w:r>
        <w:t xml:space="preserve">Step </w:t>
      </w:r>
      <w:r w:rsidR="00977FC8">
        <w:t>20</w:t>
      </w:r>
      <w:r>
        <w:t>: Add to your project the necessary packages</w:t>
      </w:r>
      <w:r w:rsidR="00643AA4">
        <w:t xml:space="preserve"> to your project </w:t>
      </w:r>
      <w:r w:rsidR="00044E6C">
        <w:t>directory:</w:t>
      </w:r>
    </w:p>
    <w:p w14:paraId="2BD61CE4" w14:textId="608CEB7C" w:rsidR="00BC2EDD" w:rsidRDefault="00B65E3E" w:rsidP="00C132C9">
      <w:pPr>
        <w:rPr>
          <w:sz w:val="20"/>
          <w:szCs w:val="20"/>
        </w:rPr>
      </w:pPr>
      <w:r>
        <w:rPr>
          <w:sz w:val="20"/>
          <w:szCs w:val="20"/>
        </w:rPr>
        <w:t xml:space="preserve">                </w:t>
      </w:r>
      <w:r w:rsidR="00BC2EDD" w:rsidRPr="00B65E3E">
        <w:rPr>
          <w:sz w:val="20"/>
          <w:szCs w:val="20"/>
        </w:rPr>
        <w:t xml:space="preserve">Step </w:t>
      </w:r>
      <w:r w:rsidR="001B429F">
        <w:rPr>
          <w:sz w:val="20"/>
          <w:szCs w:val="20"/>
        </w:rPr>
        <w:t>20</w:t>
      </w:r>
      <w:r w:rsidR="00BC2EDD" w:rsidRPr="00B65E3E">
        <w:rPr>
          <w:sz w:val="20"/>
          <w:szCs w:val="20"/>
        </w:rPr>
        <w:t>.1</w:t>
      </w:r>
      <w:r w:rsidR="00E86FE6" w:rsidRPr="00B65E3E">
        <w:rPr>
          <w:sz w:val="20"/>
          <w:szCs w:val="20"/>
        </w:rPr>
        <w:t xml:space="preserve">: Clone this </w:t>
      </w:r>
      <w:proofErr w:type="spellStart"/>
      <w:r w:rsidR="00E86FE6" w:rsidRPr="00B65E3E">
        <w:rPr>
          <w:sz w:val="20"/>
          <w:szCs w:val="20"/>
        </w:rPr>
        <w:t>Github</w:t>
      </w:r>
      <w:proofErr w:type="spellEnd"/>
      <w:r w:rsidR="00E86FE6" w:rsidRPr="00B65E3E">
        <w:rPr>
          <w:sz w:val="20"/>
          <w:szCs w:val="20"/>
        </w:rPr>
        <w:t xml:space="preserve"> repository</w:t>
      </w:r>
      <w:r w:rsidRPr="00B65E3E">
        <w:rPr>
          <w:sz w:val="20"/>
          <w:szCs w:val="20"/>
        </w:rPr>
        <w:t xml:space="preserve"> </w:t>
      </w:r>
      <w:hyperlink r:id="rId40" w:history="1">
        <w:r w:rsidRPr="00B65E3E">
          <w:rPr>
            <w:rStyle w:val="Lienhypertexte"/>
            <w:sz w:val="20"/>
            <w:szCs w:val="20"/>
          </w:rPr>
          <w:t>https://github.com/STMicroelectronics/STM32CubeU5.git</w:t>
        </w:r>
      </w:hyperlink>
    </w:p>
    <w:p w14:paraId="0D13AEDA" w14:textId="74754434" w:rsidR="00266B32" w:rsidRPr="00B65E3E" w:rsidRDefault="00B65E3E" w:rsidP="00B0618B">
      <w:pPr>
        <w:rPr>
          <w:sz w:val="20"/>
          <w:szCs w:val="20"/>
        </w:rPr>
      </w:pPr>
      <w:r>
        <w:rPr>
          <w:sz w:val="20"/>
          <w:szCs w:val="20"/>
        </w:rPr>
        <w:tab/>
        <w:t xml:space="preserve">Step </w:t>
      </w:r>
      <w:r w:rsidR="001B429F">
        <w:rPr>
          <w:sz w:val="20"/>
          <w:szCs w:val="20"/>
        </w:rPr>
        <w:t>2</w:t>
      </w:r>
      <w:r w:rsidR="00601256">
        <w:rPr>
          <w:sz w:val="20"/>
          <w:szCs w:val="20"/>
        </w:rPr>
        <w:t>0</w:t>
      </w:r>
      <w:r>
        <w:rPr>
          <w:sz w:val="20"/>
          <w:szCs w:val="20"/>
        </w:rPr>
        <w:t xml:space="preserve">.2: </w:t>
      </w:r>
      <w:r w:rsidR="00A416E4">
        <w:rPr>
          <w:sz w:val="20"/>
          <w:szCs w:val="20"/>
        </w:rPr>
        <w:t xml:space="preserve">Create a folder called </w:t>
      </w:r>
      <w:r w:rsidR="008F2D73">
        <w:rPr>
          <w:sz w:val="20"/>
          <w:szCs w:val="20"/>
        </w:rPr>
        <w:t>“</w:t>
      </w:r>
      <w:r w:rsidR="00A416E4">
        <w:rPr>
          <w:sz w:val="20"/>
          <w:szCs w:val="20"/>
        </w:rPr>
        <w:t>Utilities</w:t>
      </w:r>
      <w:r w:rsidR="008F2D73">
        <w:rPr>
          <w:sz w:val="20"/>
          <w:szCs w:val="20"/>
        </w:rPr>
        <w:t>”</w:t>
      </w:r>
      <w:r w:rsidR="00A416E4">
        <w:rPr>
          <w:sz w:val="20"/>
          <w:szCs w:val="20"/>
        </w:rPr>
        <w:t xml:space="preserve"> and cop</w:t>
      </w:r>
      <w:r w:rsidR="0037011F">
        <w:rPr>
          <w:sz w:val="20"/>
          <w:szCs w:val="20"/>
        </w:rPr>
        <w:t>y</w:t>
      </w:r>
      <w:r w:rsidR="008F2D73">
        <w:rPr>
          <w:sz w:val="20"/>
          <w:szCs w:val="20"/>
        </w:rPr>
        <w:t xml:space="preserve"> from the repository the folder “Fonts” and “lcd” </w:t>
      </w:r>
      <w:r w:rsidR="00266B32">
        <w:rPr>
          <w:sz w:val="20"/>
          <w:szCs w:val="20"/>
        </w:rPr>
        <w:t>from</w:t>
      </w:r>
      <w:r w:rsidR="00266B32">
        <w:rPr>
          <w:sz w:val="20"/>
          <w:szCs w:val="20"/>
        </w:rPr>
        <w:tab/>
      </w:r>
      <w:r w:rsidR="00266B32">
        <w:rPr>
          <w:sz w:val="20"/>
          <w:szCs w:val="20"/>
        </w:rPr>
        <w:tab/>
      </w:r>
      <w:r w:rsidR="00266B32">
        <w:rPr>
          <w:sz w:val="20"/>
          <w:szCs w:val="20"/>
        </w:rPr>
        <w:tab/>
        <w:t xml:space="preserve"> the </w:t>
      </w:r>
      <w:r w:rsidR="004E732A">
        <w:rPr>
          <w:sz w:val="20"/>
          <w:szCs w:val="20"/>
        </w:rPr>
        <w:t>“</w:t>
      </w:r>
      <w:r w:rsidR="00086169" w:rsidRPr="00086169">
        <w:rPr>
          <w:sz w:val="20"/>
          <w:szCs w:val="20"/>
        </w:rPr>
        <w:t>STM32Cube</w:t>
      </w:r>
      <w:r w:rsidR="006227F2">
        <w:rPr>
          <w:sz w:val="20"/>
          <w:szCs w:val="20"/>
        </w:rPr>
        <w:t>_FW_</w:t>
      </w:r>
      <w:r w:rsidR="00086169" w:rsidRPr="00086169">
        <w:rPr>
          <w:sz w:val="20"/>
          <w:szCs w:val="20"/>
        </w:rPr>
        <w:t>U5</w:t>
      </w:r>
      <w:r w:rsidR="004E732A">
        <w:rPr>
          <w:sz w:val="20"/>
          <w:szCs w:val="20"/>
        </w:rPr>
        <w:t>/</w:t>
      </w:r>
      <w:r w:rsidR="00086169">
        <w:rPr>
          <w:sz w:val="20"/>
          <w:szCs w:val="20"/>
        </w:rPr>
        <w:t>Utilities</w:t>
      </w:r>
      <w:r w:rsidR="004E732A">
        <w:rPr>
          <w:sz w:val="20"/>
          <w:szCs w:val="20"/>
        </w:rPr>
        <w:t>”</w:t>
      </w:r>
      <w:r w:rsidR="00086169">
        <w:rPr>
          <w:sz w:val="20"/>
          <w:szCs w:val="20"/>
        </w:rPr>
        <w:t xml:space="preserve"> folder of the repository</w:t>
      </w:r>
    </w:p>
    <w:p w14:paraId="7D3F9E86" w14:textId="371755B7" w:rsidR="00B65E3E" w:rsidRDefault="00086169" w:rsidP="00086169">
      <w:pPr>
        <w:jc w:val="center"/>
      </w:pPr>
      <w:r>
        <w:rPr>
          <w:noProof/>
        </w:rPr>
        <w:drawing>
          <wp:inline distT="0" distB="0" distL="0" distR="0" wp14:anchorId="15402CF1" wp14:editId="5A08DCC3">
            <wp:extent cx="1928599" cy="2650588"/>
            <wp:effectExtent l="0" t="0" r="0" b="0"/>
            <wp:docPr id="57707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9643" name="Picture 1" descr="A screenshot of a computer&#10;&#10;Description automatically generated"/>
                    <pic:cNvPicPr/>
                  </pic:nvPicPr>
                  <pic:blipFill>
                    <a:blip r:embed="rId41"/>
                    <a:stretch>
                      <a:fillRect/>
                    </a:stretch>
                  </pic:blipFill>
                  <pic:spPr>
                    <a:xfrm>
                      <a:off x="0" y="0"/>
                      <a:ext cx="1936163" cy="2660984"/>
                    </a:xfrm>
                    <a:prstGeom prst="rect">
                      <a:avLst/>
                    </a:prstGeom>
                  </pic:spPr>
                </pic:pic>
              </a:graphicData>
            </a:graphic>
          </wp:inline>
        </w:drawing>
      </w:r>
    </w:p>
    <w:p w14:paraId="17178F69" w14:textId="77777777" w:rsidR="00086169" w:rsidRDefault="00086169" w:rsidP="00086169">
      <w:pPr>
        <w:jc w:val="center"/>
      </w:pPr>
    </w:p>
    <w:p w14:paraId="68522DE6" w14:textId="0B8414CC" w:rsidR="00086169" w:rsidRPr="00086169" w:rsidRDefault="00086169" w:rsidP="003B2006">
      <w:pPr>
        <w:ind w:left="720"/>
        <w:rPr>
          <w:sz w:val="20"/>
          <w:szCs w:val="20"/>
        </w:rPr>
      </w:pPr>
      <w:r>
        <w:rPr>
          <w:sz w:val="20"/>
          <w:szCs w:val="20"/>
        </w:rPr>
        <w:t xml:space="preserve">Step </w:t>
      </w:r>
      <w:r w:rsidR="00B0618B">
        <w:rPr>
          <w:sz w:val="20"/>
          <w:szCs w:val="20"/>
        </w:rPr>
        <w:t>20</w:t>
      </w:r>
      <w:r>
        <w:rPr>
          <w:sz w:val="20"/>
          <w:szCs w:val="20"/>
        </w:rPr>
        <w:t xml:space="preserve">.3: </w:t>
      </w:r>
      <w:r w:rsidR="00972B2F">
        <w:rPr>
          <w:sz w:val="20"/>
          <w:szCs w:val="20"/>
        </w:rPr>
        <w:t xml:space="preserve">In folder “Drivers” of your project create a new folder called “BSP” </w:t>
      </w:r>
      <w:r w:rsidR="003B2006">
        <w:rPr>
          <w:sz w:val="20"/>
          <w:szCs w:val="20"/>
        </w:rPr>
        <w:t>then transfer from the    repository fol</w:t>
      </w:r>
      <w:r w:rsidR="00630404">
        <w:rPr>
          <w:sz w:val="20"/>
          <w:szCs w:val="20"/>
        </w:rPr>
        <w:t xml:space="preserve">der </w:t>
      </w:r>
      <w:r w:rsidR="004E0219">
        <w:rPr>
          <w:sz w:val="20"/>
          <w:szCs w:val="20"/>
        </w:rPr>
        <w:t>“</w:t>
      </w:r>
      <w:r w:rsidR="00BC2623" w:rsidRPr="00BC2623">
        <w:rPr>
          <w:sz w:val="20"/>
          <w:szCs w:val="20"/>
        </w:rPr>
        <w:t>STM32Cube_FW_U5\Drivers\BSP</w:t>
      </w:r>
      <w:r w:rsidR="004E0219">
        <w:rPr>
          <w:sz w:val="20"/>
          <w:szCs w:val="20"/>
        </w:rPr>
        <w:t>”</w:t>
      </w:r>
      <w:r w:rsidR="00BC2623">
        <w:rPr>
          <w:sz w:val="20"/>
          <w:szCs w:val="20"/>
        </w:rPr>
        <w:t xml:space="preserve"> </w:t>
      </w:r>
      <w:r w:rsidR="00630404">
        <w:rPr>
          <w:sz w:val="20"/>
          <w:szCs w:val="20"/>
        </w:rPr>
        <w:t xml:space="preserve">the following driver folders: </w:t>
      </w:r>
    </w:p>
    <w:p w14:paraId="7F47A9DC" w14:textId="5C1C4AFE" w:rsidR="00044E6C" w:rsidRDefault="001C4426" w:rsidP="00C132C9">
      <w:r>
        <w:tab/>
      </w:r>
    </w:p>
    <w:p w14:paraId="3E25142C" w14:textId="46573DB2" w:rsidR="001F2743" w:rsidRDefault="00B57034" w:rsidP="00630404">
      <w:pPr>
        <w:jc w:val="center"/>
      </w:pPr>
      <w:r>
        <w:rPr>
          <w:noProof/>
        </w:rPr>
        <w:drawing>
          <wp:inline distT="0" distB="0" distL="0" distR="0" wp14:anchorId="1BE6BD98" wp14:editId="16B65FC1">
            <wp:extent cx="2415862" cy="2722098"/>
            <wp:effectExtent l="0" t="0" r="3810" b="2540"/>
            <wp:docPr id="7325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829" name="Picture 1" descr="A screenshot of a computer&#10;&#10;Description automatically generated"/>
                    <pic:cNvPicPr/>
                  </pic:nvPicPr>
                  <pic:blipFill>
                    <a:blip r:embed="rId42"/>
                    <a:stretch>
                      <a:fillRect/>
                    </a:stretch>
                  </pic:blipFill>
                  <pic:spPr>
                    <a:xfrm>
                      <a:off x="0" y="0"/>
                      <a:ext cx="2434184" cy="2742743"/>
                    </a:xfrm>
                    <a:prstGeom prst="rect">
                      <a:avLst/>
                    </a:prstGeom>
                  </pic:spPr>
                </pic:pic>
              </a:graphicData>
            </a:graphic>
          </wp:inline>
        </w:drawing>
      </w:r>
    </w:p>
    <w:p w14:paraId="3D4E7AFD" w14:textId="77777777" w:rsidR="00630404" w:rsidRDefault="00630404" w:rsidP="00630404">
      <w:pPr>
        <w:jc w:val="center"/>
      </w:pPr>
    </w:p>
    <w:p w14:paraId="1B00D004" w14:textId="17D93B25" w:rsidR="00630404" w:rsidRPr="00086169" w:rsidRDefault="00630404" w:rsidP="00630404">
      <w:pPr>
        <w:ind w:left="720"/>
        <w:rPr>
          <w:sz w:val="20"/>
          <w:szCs w:val="20"/>
        </w:rPr>
      </w:pPr>
      <w:r>
        <w:rPr>
          <w:sz w:val="20"/>
          <w:szCs w:val="20"/>
        </w:rPr>
        <w:t xml:space="preserve">Step </w:t>
      </w:r>
      <w:r w:rsidR="00B0618B">
        <w:rPr>
          <w:sz w:val="20"/>
          <w:szCs w:val="20"/>
        </w:rPr>
        <w:t>20</w:t>
      </w:r>
      <w:r>
        <w:rPr>
          <w:sz w:val="20"/>
          <w:szCs w:val="20"/>
        </w:rPr>
        <w:t>.4: In folder “Drivers</w:t>
      </w:r>
      <w:r w:rsidR="00915DF0">
        <w:rPr>
          <w:sz w:val="20"/>
          <w:szCs w:val="20"/>
        </w:rPr>
        <w:t>/</w:t>
      </w:r>
      <w:r>
        <w:rPr>
          <w:sz w:val="20"/>
          <w:szCs w:val="20"/>
        </w:rPr>
        <w:t>BSP</w:t>
      </w:r>
      <w:r w:rsidR="00915DF0">
        <w:rPr>
          <w:sz w:val="20"/>
          <w:szCs w:val="20"/>
        </w:rPr>
        <w:t>/</w:t>
      </w:r>
      <w:r w:rsidR="001E3D82">
        <w:rPr>
          <w:sz w:val="20"/>
          <w:szCs w:val="20"/>
        </w:rPr>
        <w:t>STM32U575I-EV</w:t>
      </w:r>
      <w:r>
        <w:rPr>
          <w:sz w:val="20"/>
          <w:szCs w:val="20"/>
        </w:rPr>
        <w:t xml:space="preserve">” of your project </w:t>
      </w:r>
      <w:r w:rsidR="001E3D82">
        <w:rPr>
          <w:sz w:val="20"/>
          <w:szCs w:val="20"/>
        </w:rPr>
        <w:t xml:space="preserve">make sure to only have the necessary files </w:t>
      </w:r>
      <w:r w:rsidR="00F56847">
        <w:rPr>
          <w:sz w:val="20"/>
          <w:szCs w:val="20"/>
        </w:rPr>
        <w:t xml:space="preserve">to assure the correct building of the </w:t>
      </w:r>
      <w:proofErr w:type="gramStart"/>
      <w:r w:rsidR="00F56847">
        <w:rPr>
          <w:sz w:val="20"/>
          <w:szCs w:val="20"/>
        </w:rPr>
        <w:t>project .</w:t>
      </w:r>
      <w:proofErr w:type="gramEnd"/>
      <w:r w:rsidR="00F56847">
        <w:rPr>
          <w:sz w:val="20"/>
          <w:szCs w:val="20"/>
        </w:rPr>
        <w:t xml:space="preserve"> The files are as </w:t>
      </w:r>
      <w:proofErr w:type="gramStart"/>
      <w:r w:rsidR="00F56847">
        <w:rPr>
          <w:sz w:val="20"/>
          <w:szCs w:val="20"/>
        </w:rPr>
        <w:t>follow :</w:t>
      </w:r>
      <w:proofErr w:type="gramEnd"/>
    </w:p>
    <w:p w14:paraId="3E5B7EA5" w14:textId="77777777" w:rsidR="00630404" w:rsidRDefault="00630404" w:rsidP="00630404">
      <w:pPr>
        <w:jc w:val="center"/>
      </w:pPr>
    </w:p>
    <w:p w14:paraId="4C8F7F31" w14:textId="0844E0D6" w:rsidR="0098053F" w:rsidRDefault="00B0618B" w:rsidP="00F56847">
      <w:pPr>
        <w:jc w:val="center"/>
      </w:pPr>
      <w:r w:rsidRPr="00B0618B">
        <w:drawing>
          <wp:inline distT="0" distB="0" distL="0" distR="0" wp14:anchorId="55722D9C" wp14:editId="5A409727">
            <wp:extent cx="1751214" cy="2319490"/>
            <wp:effectExtent l="0" t="0" r="1905" b="5080"/>
            <wp:docPr id="1569778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8470" name=""/>
                    <pic:cNvPicPr/>
                  </pic:nvPicPr>
                  <pic:blipFill>
                    <a:blip r:embed="rId43"/>
                    <a:stretch>
                      <a:fillRect/>
                    </a:stretch>
                  </pic:blipFill>
                  <pic:spPr>
                    <a:xfrm>
                      <a:off x="0" y="0"/>
                      <a:ext cx="1755933" cy="2325741"/>
                    </a:xfrm>
                    <a:prstGeom prst="rect">
                      <a:avLst/>
                    </a:prstGeom>
                  </pic:spPr>
                </pic:pic>
              </a:graphicData>
            </a:graphic>
          </wp:inline>
        </w:drawing>
      </w:r>
    </w:p>
    <w:p w14:paraId="6E4BC825" w14:textId="77777777" w:rsidR="00F56847" w:rsidRDefault="00F56847" w:rsidP="00F56847">
      <w:pPr>
        <w:jc w:val="center"/>
      </w:pPr>
    </w:p>
    <w:p w14:paraId="61198B0E" w14:textId="77777777" w:rsidR="00B0618B" w:rsidRDefault="00B0618B" w:rsidP="00F56847"/>
    <w:p w14:paraId="2907F430" w14:textId="3AE43D89" w:rsidR="00F56847" w:rsidRDefault="00F56847" w:rsidP="00F56847">
      <w:r>
        <w:lastRenderedPageBreak/>
        <w:t xml:space="preserve">Step </w:t>
      </w:r>
      <w:r w:rsidR="00F553C0">
        <w:t>2</w:t>
      </w:r>
      <w:r w:rsidR="00B0618B">
        <w:t>1</w:t>
      </w:r>
      <w:r>
        <w:t xml:space="preserve">: Add the new folders of the project to the include paths of the project simply by </w:t>
      </w:r>
      <w:r w:rsidR="007907FC">
        <w:t xml:space="preserve">right clicking the project on the STM32CubeIDE and </w:t>
      </w:r>
      <w:proofErr w:type="gramStart"/>
      <w:r w:rsidR="007907FC">
        <w:t xml:space="preserve">then  </w:t>
      </w:r>
      <w:r>
        <w:t>going</w:t>
      </w:r>
      <w:proofErr w:type="gramEnd"/>
      <w:r>
        <w:t xml:space="preserve"> to </w:t>
      </w:r>
      <w:r w:rsidR="007907FC">
        <w:t>properties</w:t>
      </w:r>
      <w:r>
        <w:t>-&gt;</w:t>
      </w:r>
      <w:r w:rsidR="009C00EA">
        <w:t>C/C++ General-&gt;</w:t>
      </w:r>
      <w:r w:rsidR="00CF7A4E">
        <w:t>Paths and Symbols then adding the following paths</w:t>
      </w:r>
    </w:p>
    <w:p w14:paraId="38AE2602" w14:textId="6F615D0C" w:rsidR="00F56847" w:rsidRDefault="00821BAB" w:rsidP="00F56847">
      <w:pPr>
        <w:jc w:val="center"/>
      </w:pPr>
      <w:commentRangeStart w:id="5"/>
      <w:commentRangeEnd w:id="5"/>
      <w:r>
        <w:rPr>
          <w:rStyle w:val="Marquedecommentaire"/>
        </w:rPr>
        <w:commentReference w:id="5"/>
      </w:r>
      <w:r w:rsidR="008A371C">
        <w:rPr>
          <w:noProof/>
        </w:rPr>
        <w:drawing>
          <wp:inline distT="0" distB="0" distL="0" distR="0" wp14:anchorId="053B8741" wp14:editId="377E45CF">
            <wp:extent cx="5943600" cy="3343275"/>
            <wp:effectExtent l="0" t="0" r="0" b="9525"/>
            <wp:docPr id="106989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843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F429F2A" w14:textId="77777777" w:rsidR="004E62D1" w:rsidRDefault="004E62D1" w:rsidP="004E62D1"/>
    <w:p w14:paraId="75EBF8F7" w14:textId="0B7C4EB5" w:rsidR="004E62D1" w:rsidRDefault="004E62D1" w:rsidP="004E62D1">
      <w:r>
        <w:t xml:space="preserve">Step </w:t>
      </w:r>
      <w:r w:rsidR="00E0263A">
        <w:t>2</w:t>
      </w:r>
      <w:r w:rsidR="00B0618B">
        <w:t>2</w:t>
      </w:r>
      <w:r>
        <w:t>: In the file “Drivers</w:t>
      </w:r>
      <w:r w:rsidR="00B109E8">
        <w:t>/</w:t>
      </w:r>
      <w:r>
        <w:t>BSP</w:t>
      </w:r>
      <w:r w:rsidR="00B109E8">
        <w:t>/</w:t>
      </w:r>
      <w:r w:rsidR="00F01B5A" w:rsidRPr="00F01B5A">
        <w:t xml:space="preserve"> STM32U575I-EV</w:t>
      </w:r>
      <w:r w:rsidR="00B109E8">
        <w:t>/</w:t>
      </w:r>
      <w:r w:rsidRPr="0082566A">
        <w:t xml:space="preserve"> </w:t>
      </w:r>
      <w:r w:rsidR="00F01B5A" w:rsidRPr="00F01B5A">
        <w:t>stm32u575i_eval_conf.h</w:t>
      </w:r>
      <w:r>
        <w:t xml:space="preserve">” </w:t>
      </w:r>
      <w:r w:rsidR="00F01B5A">
        <w:t xml:space="preserve">edit </w:t>
      </w:r>
      <w:r>
        <w:t xml:space="preserve">the following </w:t>
      </w:r>
      <w:r w:rsidR="00F01B5A">
        <w:t xml:space="preserve">variable </w:t>
      </w:r>
      <w:r w:rsidR="00EA2F05">
        <w:t xml:space="preserve">“USE_BSP_IO_CLASS” from 0 to </w:t>
      </w:r>
      <w:proofErr w:type="gramStart"/>
      <w:r w:rsidR="00EA2F05">
        <w:t>1(</w:t>
      </w:r>
      <w:r w:rsidR="00B75CF1">
        <w:t xml:space="preserve"> </w:t>
      </w:r>
      <w:r w:rsidR="00EA2F05">
        <w:t>depending</w:t>
      </w:r>
      <w:proofErr w:type="gramEnd"/>
      <w:r w:rsidR="00EA2F05">
        <w:t xml:space="preserve"> on the number of layers you are going to use in the LCD for this example 1 layer is </w:t>
      </w:r>
      <w:r w:rsidR="00B75CF1">
        <w:t>sufficient  )</w:t>
      </w:r>
      <w:r w:rsidR="00F01B5A">
        <w:t xml:space="preserve"> </w:t>
      </w:r>
      <w:r>
        <w:t xml:space="preserve">: </w:t>
      </w:r>
    </w:p>
    <w:p w14:paraId="09B5BFDD" w14:textId="77777777" w:rsidR="00225F34" w:rsidRDefault="00225F34" w:rsidP="00C132C9"/>
    <w:p w14:paraId="17AA6195" w14:textId="43C5495A" w:rsidR="00225F34" w:rsidRPr="00915DF0" w:rsidRDefault="00915DF0" w:rsidP="00F01B5A">
      <w:pPr>
        <w:jc w:val="center"/>
        <w:rPr>
          <w:sz w:val="52"/>
          <w:szCs w:val="52"/>
        </w:rPr>
      </w:pPr>
      <w:r w:rsidRPr="00915DF0">
        <w:rPr>
          <w:rFonts w:ascii="Consolas" w:hAnsi="Consolas" w:cs="Consolas"/>
          <w:b/>
          <w:bCs/>
          <w:color w:val="7F0055"/>
          <w:kern w:val="0"/>
          <w:sz w:val="52"/>
          <w:szCs w:val="52"/>
          <w:shd w:val="clear" w:color="auto" w:fill="E8F2FE"/>
        </w:rPr>
        <w:t>#define</w:t>
      </w:r>
      <w:r w:rsidRPr="00915DF0">
        <w:rPr>
          <w:rFonts w:ascii="Consolas" w:hAnsi="Consolas" w:cs="Consolas"/>
          <w:color w:val="000000"/>
          <w:kern w:val="0"/>
          <w:sz w:val="52"/>
          <w:szCs w:val="52"/>
          <w:shd w:val="clear" w:color="auto" w:fill="E8F2FE"/>
        </w:rPr>
        <w:t xml:space="preserve"> USE_BSP_IO_CLASS    1U</w:t>
      </w:r>
    </w:p>
    <w:p w14:paraId="3DD69C5B" w14:textId="77777777" w:rsidR="00F01B5A" w:rsidRDefault="00F01B5A" w:rsidP="00F01B5A">
      <w:pPr>
        <w:jc w:val="center"/>
      </w:pPr>
    </w:p>
    <w:p w14:paraId="08D612A3" w14:textId="7A4208B3" w:rsidR="007D530E" w:rsidRPr="007D530E" w:rsidRDefault="00651CDB" w:rsidP="007D530E">
      <w:pPr>
        <w:autoSpaceDE w:val="0"/>
        <w:autoSpaceDN w:val="0"/>
        <w:adjustRightInd w:val="0"/>
        <w:spacing w:after="0" w:line="240" w:lineRule="auto"/>
        <w:rPr>
          <w:rFonts w:ascii="Consolas" w:hAnsi="Consolas" w:cs="Consolas"/>
          <w:kern w:val="0"/>
          <w:sz w:val="20"/>
          <w:szCs w:val="20"/>
          <w:highlight w:val="lightGray"/>
        </w:rPr>
      </w:pPr>
      <w:r>
        <w:t xml:space="preserve">Step </w:t>
      </w:r>
      <w:r w:rsidR="00E0263A">
        <w:t>2</w:t>
      </w:r>
      <w:r w:rsidR="00B0618B">
        <w:t>3</w:t>
      </w:r>
      <w:r>
        <w:t>: In file “Core</w:t>
      </w:r>
      <w:r w:rsidR="00D13BBE">
        <w:t>/</w:t>
      </w:r>
      <w:r w:rsidR="009104F1">
        <w:t>Inc</w:t>
      </w:r>
      <w:r w:rsidR="00D13BBE">
        <w:t>/</w:t>
      </w:r>
      <w:proofErr w:type="spellStart"/>
      <w:r w:rsidR="009104F1">
        <w:t>main.h</w:t>
      </w:r>
      <w:proofErr w:type="spellEnd"/>
      <w:r w:rsidR="009104F1">
        <w:t>”</w:t>
      </w:r>
      <w:r w:rsidR="00E74E80">
        <w:t xml:space="preserve"> add the following lines</w:t>
      </w:r>
      <w:r w:rsidR="00AD7005">
        <w:t xml:space="preserve"> in the Private</w:t>
      </w:r>
      <w:r w:rsidR="00624F39">
        <w:t xml:space="preserve"> includes section: </w:t>
      </w:r>
      <w:r w:rsidR="00624F39">
        <w:br/>
      </w:r>
      <w:r w:rsidR="00624F39">
        <w:br/>
      </w:r>
      <w:commentRangeStart w:id="6"/>
      <w:commentRangeEnd w:id="6"/>
      <w:r w:rsidR="00725017">
        <w:rPr>
          <w:rStyle w:val="Marquedecommentaire"/>
        </w:rPr>
        <w:commentReference w:id="6"/>
      </w:r>
      <w:r w:rsidR="007D530E" w:rsidRPr="007D530E">
        <w:rPr>
          <w:rFonts w:ascii="Consolas" w:hAnsi="Consolas" w:cs="Consolas"/>
          <w:color w:val="3F7F5F"/>
          <w:kern w:val="0"/>
          <w:sz w:val="20"/>
          <w:szCs w:val="20"/>
          <w:highlight w:val="lightGray"/>
        </w:rPr>
        <w:t>/* Private includes ----------------------------------------------------------*/</w:t>
      </w:r>
    </w:p>
    <w:p w14:paraId="1795B42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USER CODE BEGIN Includes */</w:t>
      </w:r>
    </w:p>
    <w:p w14:paraId="652C49AD"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w:t>
      </w:r>
      <w:proofErr w:type="spellStart"/>
      <w:r w:rsidRPr="007D530E">
        <w:rPr>
          <w:rFonts w:ascii="Consolas" w:hAnsi="Consolas" w:cs="Consolas"/>
          <w:color w:val="2A00FF"/>
          <w:kern w:val="0"/>
          <w:sz w:val="20"/>
          <w:szCs w:val="20"/>
          <w:highlight w:val="lightGray"/>
        </w:rPr>
        <w:t>linked_list.h</w:t>
      </w:r>
      <w:proofErr w:type="spellEnd"/>
      <w:r w:rsidRPr="007D530E">
        <w:rPr>
          <w:rFonts w:ascii="Consolas" w:hAnsi="Consolas" w:cs="Consolas"/>
          <w:color w:val="2A00FF"/>
          <w:kern w:val="0"/>
          <w:sz w:val="20"/>
          <w:szCs w:val="20"/>
          <w:highlight w:val="lightGray"/>
        </w:rPr>
        <w:t>"</w:t>
      </w:r>
    </w:p>
    <w:p w14:paraId="6F135D11"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"stm32u575i_eval.h"</w:t>
      </w:r>
    </w:p>
    <w:p w14:paraId="54E6529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"stm32u575i_eval_io.h"</w:t>
      </w:r>
    </w:p>
    <w:p w14:paraId="22FBE0D9"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"stm32u575i_eval_lcd.h"</w:t>
      </w:r>
    </w:p>
    <w:p w14:paraId="33EDA4D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"stm32u575i_eval_bus.h"</w:t>
      </w:r>
    </w:p>
    <w:p w14:paraId="3ED8EAC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"stm32_lcd.h"</w:t>
      </w:r>
    </w:p>
    <w:p w14:paraId="22B389A5"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color w:val="2A00FF"/>
          <w:kern w:val="0"/>
          <w:sz w:val="20"/>
          <w:szCs w:val="20"/>
          <w:highlight w:val="lightGray"/>
        </w:rPr>
        <w:t>"..</w:t>
      </w:r>
      <w:proofErr w:type="gramEnd"/>
      <w:r w:rsidRPr="007D530E">
        <w:rPr>
          <w:rFonts w:ascii="Consolas" w:hAnsi="Consolas" w:cs="Consolas"/>
          <w:color w:val="2A00FF"/>
          <w:kern w:val="0"/>
          <w:sz w:val="20"/>
          <w:szCs w:val="20"/>
          <w:highlight w:val="lightGray"/>
        </w:rPr>
        <w:t>/Components/ov5640/ov5640.h"</w:t>
      </w:r>
    </w:p>
    <w:p w14:paraId="271B3089" w14:textId="5CB43F01" w:rsidR="00F01B5A" w:rsidRDefault="007D530E" w:rsidP="007D530E">
      <w:r w:rsidRPr="007D530E">
        <w:rPr>
          <w:rFonts w:ascii="Consolas" w:hAnsi="Consolas" w:cs="Consolas"/>
          <w:color w:val="3F7F5F"/>
          <w:kern w:val="0"/>
          <w:sz w:val="20"/>
          <w:szCs w:val="20"/>
          <w:highlight w:val="lightGray"/>
        </w:rPr>
        <w:t>/* USER CODE END Includes */</w:t>
      </w:r>
    </w:p>
    <w:p w14:paraId="2256387C" w14:textId="77777777" w:rsidR="00624F39" w:rsidRDefault="00624F39" w:rsidP="00624F39"/>
    <w:p w14:paraId="31768F06" w14:textId="1638486D" w:rsidR="00896416" w:rsidRDefault="00896416" w:rsidP="00624F39">
      <w:r>
        <w:t>Step 2</w:t>
      </w:r>
      <w:r w:rsidR="00B0618B">
        <w:t>4</w:t>
      </w:r>
      <w:r>
        <w:t>: In file “Core</w:t>
      </w:r>
      <w:r w:rsidR="00D13BBE">
        <w:t>/</w:t>
      </w:r>
      <w:r>
        <w:t>Inc</w:t>
      </w:r>
      <w:r w:rsidR="00D13BBE">
        <w:t>/</w:t>
      </w:r>
      <w:proofErr w:type="spellStart"/>
      <w:r>
        <w:t>main.h</w:t>
      </w:r>
      <w:proofErr w:type="spellEnd"/>
      <w:r>
        <w:t xml:space="preserve">” add the following lines in the </w:t>
      </w:r>
      <w:r w:rsidR="001C5FC3" w:rsidRPr="001C5FC3">
        <w:t>Exported constants</w:t>
      </w:r>
      <w:r w:rsidR="001C5FC3">
        <w:t xml:space="preserve"> </w:t>
      </w:r>
      <w:r>
        <w:t>section:</w:t>
      </w:r>
    </w:p>
    <w:p w14:paraId="416B6598" w14:textId="77777777" w:rsidR="007D530E" w:rsidRPr="007D530E" w:rsidRDefault="00725017" w:rsidP="007D530E">
      <w:pPr>
        <w:autoSpaceDE w:val="0"/>
        <w:autoSpaceDN w:val="0"/>
        <w:adjustRightInd w:val="0"/>
        <w:spacing w:after="0" w:line="240" w:lineRule="auto"/>
        <w:rPr>
          <w:rFonts w:ascii="Consolas" w:hAnsi="Consolas" w:cs="Consolas"/>
          <w:kern w:val="0"/>
          <w:sz w:val="20"/>
          <w:szCs w:val="20"/>
          <w:highlight w:val="lightGray"/>
        </w:rPr>
      </w:pPr>
      <w:commentRangeStart w:id="7"/>
      <w:commentRangeEnd w:id="7"/>
      <w:r>
        <w:rPr>
          <w:rStyle w:val="Marquedecommentaire"/>
        </w:rPr>
        <w:commentReference w:id="7"/>
      </w:r>
      <w:r w:rsidR="007D530E" w:rsidRPr="007D530E">
        <w:rPr>
          <w:rFonts w:ascii="Consolas" w:hAnsi="Consolas" w:cs="Consolas"/>
          <w:color w:val="3F7F5F"/>
          <w:kern w:val="0"/>
          <w:sz w:val="20"/>
          <w:szCs w:val="20"/>
          <w:highlight w:val="lightGray"/>
        </w:rPr>
        <w:t>/* Exported constants --------------------------------------------------------*/</w:t>
      </w:r>
    </w:p>
    <w:p w14:paraId="50254ED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USER CODE BEGIN EC */</w:t>
      </w:r>
    </w:p>
    <w:p w14:paraId="424E40AF"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FRAME_WIDTH            320</w:t>
      </w:r>
    </w:p>
    <w:p w14:paraId="4F14445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FRAME_HEIGHT           240</w:t>
      </w:r>
    </w:p>
    <w:p w14:paraId="578F152C"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FMC_ADDRESS            FMC_BANK1_4</w:t>
      </w:r>
    </w:p>
    <w:p w14:paraId="272C291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REGION_SIZE            0x0CFFFFFF</w:t>
      </w:r>
    </w:p>
    <w:p w14:paraId="6430B3E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p>
    <w:p w14:paraId="3B72F51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XSDN_PIN               GPIO_PIN_3</w:t>
      </w:r>
    </w:p>
    <w:p w14:paraId="44307DF1"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XSDN_PORT              GPIOI</w:t>
      </w:r>
    </w:p>
    <w:p w14:paraId="135C6E8E"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RSTI_PIN               GPIO_PIN_2</w:t>
      </w:r>
    </w:p>
    <w:p w14:paraId="5C09F58E"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RSTI_PORT              GPIOI</w:t>
      </w:r>
    </w:p>
    <w:p w14:paraId="051E3CB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CAM_PLUG_PIN           GPIO_PIN_10</w:t>
      </w:r>
    </w:p>
    <w:p w14:paraId="740C73E0"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CAM_PLUG_PORT          GPIOG</w:t>
      </w:r>
    </w:p>
    <w:p w14:paraId="1CC63D15"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CAMERA_OV5640_ADDRESS  0x78U</w:t>
      </w:r>
    </w:p>
    <w:p w14:paraId="7C2206E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CAMERA_R320x240        1U     </w:t>
      </w:r>
      <w:r w:rsidRPr="007D530E">
        <w:rPr>
          <w:rFonts w:ascii="Consolas" w:hAnsi="Consolas" w:cs="Consolas"/>
          <w:color w:val="3F7F5F"/>
          <w:kern w:val="0"/>
          <w:sz w:val="20"/>
          <w:szCs w:val="20"/>
          <w:highlight w:val="lightGray"/>
        </w:rPr>
        <w:t>/* QVGA Resolution             */</w:t>
      </w:r>
    </w:p>
    <w:p w14:paraId="406F8F3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Camera Pixel Format */</w:t>
      </w:r>
    </w:p>
    <w:p w14:paraId="12D59C3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CAMERA_PF_RGB565       0U     </w:t>
      </w:r>
      <w:r w:rsidRPr="007D530E">
        <w:rPr>
          <w:rFonts w:ascii="Consolas" w:hAnsi="Consolas" w:cs="Consolas"/>
          <w:color w:val="3F7F5F"/>
          <w:kern w:val="0"/>
          <w:sz w:val="20"/>
          <w:szCs w:val="20"/>
          <w:highlight w:val="lightGray"/>
        </w:rPr>
        <w:t>/* Pixel Format RGB565         */</w:t>
      </w:r>
    </w:p>
    <w:p w14:paraId="1AE869B2" w14:textId="27D72AD9" w:rsidR="001C5FC3" w:rsidRDefault="007D530E" w:rsidP="007D530E">
      <w:r w:rsidRPr="007D530E">
        <w:rPr>
          <w:rFonts w:ascii="Consolas" w:hAnsi="Consolas" w:cs="Consolas"/>
          <w:color w:val="3F7F5F"/>
          <w:kern w:val="0"/>
          <w:sz w:val="20"/>
          <w:szCs w:val="20"/>
          <w:highlight w:val="lightGray"/>
        </w:rPr>
        <w:t>/* USER CODE END EC */</w:t>
      </w:r>
    </w:p>
    <w:p w14:paraId="73340B07" w14:textId="77777777" w:rsidR="008B4CE5" w:rsidRDefault="008B4CE5" w:rsidP="00624F39"/>
    <w:p w14:paraId="576ECA29" w14:textId="77777777" w:rsidR="007D530E" w:rsidRDefault="007D530E" w:rsidP="00A35A1A"/>
    <w:p w14:paraId="3EFAD2C6" w14:textId="7A05A62F" w:rsidR="007D530E" w:rsidRDefault="00A35A1A" w:rsidP="00A35A1A">
      <w:r>
        <w:t>Step 2</w:t>
      </w:r>
      <w:r w:rsidR="00B0618B">
        <w:t>5</w:t>
      </w:r>
      <w:r>
        <w:t>: In file “Core</w:t>
      </w:r>
      <w:r w:rsidR="00D13BBE">
        <w:t>/</w:t>
      </w:r>
      <w:r>
        <w:t>Inc</w:t>
      </w:r>
      <w:r w:rsidR="00D13BBE">
        <w:t>/</w:t>
      </w:r>
      <w:proofErr w:type="spellStart"/>
      <w:r>
        <w:t>main.h</w:t>
      </w:r>
      <w:proofErr w:type="spellEnd"/>
      <w:r>
        <w:t xml:space="preserve">” edit the </w:t>
      </w:r>
      <w:r w:rsidR="005F0610" w:rsidRPr="005F0610">
        <w:t>Private defines</w:t>
      </w:r>
      <w:r w:rsidR="005F0610">
        <w:t xml:space="preserve"> </w:t>
      </w:r>
      <w:r>
        <w:t>section</w:t>
      </w:r>
      <w:r w:rsidR="005F0610">
        <w:t xml:space="preserve"> to the following to assure a more und</w:t>
      </w:r>
      <w:r w:rsidR="000916CC">
        <w:t xml:space="preserve">erstandable project </w:t>
      </w:r>
      <w:r w:rsidR="00785D91">
        <w:t>structure:</w:t>
      </w:r>
    </w:p>
    <w:p w14:paraId="40C43C0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Private defines -----------------------------------------------------------*/</w:t>
      </w:r>
    </w:p>
    <w:p w14:paraId="434057C0"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USER_BUTTON_Pin</w:t>
      </w:r>
      <w:proofErr w:type="spellEnd"/>
      <w:r w:rsidRPr="007D530E">
        <w:rPr>
          <w:rFonts w:ascii="Consolas" w:hAnsi="Consolas" w:cs="Consolas"/>
          <w:color w:val="000000"/>
          <w:kern w:val="0"/>
          <w:sz w:val="20"/>
          <w:szCs w:val="20"/>
          <w:highlight w:val="lightGray"/>
        </w:rPr>
        <w:t xml:space="preserve"> GPIO_PIN_13</w:t>
      </w:r>
    </w:p>
    <w:p w14:paraId="16732DD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USER_BUTTON_GPIO_Port</w:t>
      </w:r>
      <w:proofErr w:type="spellEnd"/>
      <w:r w:rsidRPr="007D530E">
        <w:rPr>
          <w:rFonts w:ascii="Consolas" w:hAnsi="Consolas" w:cs="Consolas"/>
          <w:color w:val="000000"/>
          <w:kern w:val="0"/>
          <w:sz w:val="20"/>
          <w:szCs w:val="20"/>
          <w:highlight w:val="lightGray"/>
        </w:rPr>
        <w:t xml:space="preserve"> GPIOC</w:t>
      </w:r>
    </w:p>
    <w:p w14:paraId="5BB2DA83"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USER_BUTTON_EXTI_IRQn</w:t>
      </w:r>
      <w:proofErr w:type="spellEnd"/>
      <w:r w:rsidRPr="007D530E">
        <w:rPr>
          <w:rFonts w:ascii="Consolas" w:hAnsi="Consolas" w:cs="Consolas"/>
          <w:color w:val="000000"/>
          <w:kern w:val="0"/>
          <w:sz w:val="20"/>
          <w:szCs w:val="20"/>
          <w:highlight w:val="lightGray"/>
        </w:rPr>
        <w:t xml:space="preserve"> EXTI13_IRQn</w:t>
      </w:r>
    </w:p>
    <w:p w14:paraId="7775B70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p>
    <w:p w14:paraId="79C0A354" w14:textId="63A24FF1" w:rsidR="002371F0" w:rsidRDefault="007D530E" w:rsidP="00A35A1A">
      <w:r w:rsidRPr="007D530E">
        <w:rPr>
          <w:rFonts w:ascii="Consolas" w:hAnsi="Consolas" w:cs="Consolas"/>
          <w:color w:val="3F7F5F"/>
          <w:kern w:val="0"/>
          <w:sz w:val="20"/>
          <w:szCs w:val="20"/>
          <w:highlight w:val="lightGray"/>
        </w:rPr>
        <w:t>/* USER CODE BEGIN Private defines */</w:t>
      </w:r>
      <w:r w:rsidR="000916CC">
        <w:br/>
      </w:r>
    </w:p>
    <w:p w14:paraId="5341626B" w14:textId="3FB9A20F" w:rsidR="002E702F" w:rsidRDefault="002947A8" w:rsidP="00A35A1A">
      <w:r>
        <w:t xml:space="preserve">Step </w:t>
      </w:r>
      <w:r w:rsidR="00A45613">
        <w:t>2</w:t>
      </w:r>
      <w:r w:rsidR="00B0618B">
        <w:t>6</w:t>
      </w:r>
      <w:r w:rsidR="00BA0438">
        <w:t xml:space="preserve">: </w:t>
      </w:r>
      <w:r w:rsidR="00147430">
        <w:t>In file “Core</w:t>
      </w:r>
      <w:r w:rsidR="00D13BBE">
        <w:t>/</w:t>
      </w:r>
      <w:proofErr w:type="spellStart"/>
      <w:r w:rsidR="00DB050B">
        <w:t>Src</w:t>
      </w:r>
      <w:proofErr w:type="spellEnd"/>
      <w:r w:rsidR="00D13BBE">
        <w:t>/</w:t>
      </w:r>
      <w:proofErr w:type="spellStart"/>
      <w:r w:rsidR="00147430">
        <w:t>main.</w:t>
      </w:r>
      <w:r w:rsidR="00DB050B">
        <w:t>c</w:t>
      </w:r>
      <w:proofErr w:type="spellEnd"/>
      <w:r w:rsidR="00147430">
        <w:t xml:space="preserve">” </w:t>
      </w:r>
      <w:r w:rsidR="002371F0">
        <w:t xml:space="preserve">add the following lines in the </w:t>
      </w:r>
      <w:r w:rsidR="004D6758">
        <w:t>“</w:t>
      </w:r>
      <w:r w:rsidR="002E702F" w:rsidRPr="002E702F">
        <w:t>USER CODE BEGIN PV</w:t>
      </w:r>
      <w:r w:rsidR="004D6758">
        <w:t>”</w:t>
      </w:r>
      <w:r w:rsidR="002E702F" w:rsidRPr="002E702F">
        <w:t xml:space="preserve"> </w:t>
      </w:r>
      <w:r w:rsidR="002371F0">
        <w:t>section</w:t>
      </w:r>
      <w:r w:rsidR="00147430">
        <w:t>:</w:t>
      </w:r>
    </w:p>
    <w:p w14:paraId="0949A8B0" w14:textId="77777777" w:rsidR="00C42EA4" w:rsidRDefault="00C42EA4" w:rsidP="00A35A1A"/>
    <w:p w14:paraId="4BB21FDA"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3F7F5F"/>
          <w:kern w:val="0"/>
          <w:sz w:val="20"/>
          <w:szCs w:val="20"/>
          <w:highlight w:val="lightGray"/>
        </w:rPr>
        <w:t>/* USER CODE BEGIN PV */</w:t>
      </w:r>
    </w:p>
    <w:p w14:paraId="0B7CC5CA"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frame_suspended</w:t>
      </w:r>
      <w:proofErr w:type="spellEnd"/>
      <w:r w:rsidRPr="00C51951">
        <w:rPr>
          <w:rFonts w:ascii="Consolas" w:hAnsi="Consolas" w:cs="Consolas"/>
          <w:color w:val="000000"/>
          <w:kern w:val="0"/>
          <w:sz w:val="20"/>
          <w:szCs w:val="20"/>
          <w:highlight w:val="lightGray"/>
        </w:rPr>
        <w:t xml:space="preserve">   = 0;</w:t>
      </w:r>
    </w:p>
    <w:p w14:paraId="4CBC96D2"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frame_captured</w:t>
      </w:r>
      <w:proofErr w:type="spellEnd"/>
      <w:r w:rsidRPr="00C51951">
        <w:rPr>
          <w:rFonts w:ascii="Consolas" w:hAnsi="Consolas" w:cs="Consolas"/>
          <w:color w:val="000000"/>
          <w:kern w:val="0"/>
          <w:sz w:val="20"/>
          <w:szCs w:val="20"/>
          <w:highlight w:val="lightGray"/>
        </w:rPr>
        <w:t xml:space="preserve">    = 0;</w:t>
      </w:r>
    </w:p>
    <w:p w14:paraId="79F2D838"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FRAME_BUFFER_SIZE = (FRAME_WIDTH*FRAME_HEIGHT*2)/4;</w:t>
      </w:r>
    </w:p>
    <w:p w14:paraId="745DC5B1"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CAMERA_FRAME_BUFFER[(FRAME_WIDTH*FRAME_HEIGHT*2)/4];</w:t>
      </w:r>
    </w:p>
    <w:p w14:paraId="4C760020"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r w:rsidRPr="00C51951">
        <w:rPr>
          <w:rFonts w:ascii="Consolas" w:hAnsi="Consolas" w:cs="Consolas"/>
          <w:color w:val="005032"/>
          <w:kern w:val="0"/>
          <w:sz w:val="20"/>
          <w:szCs w:val="20"/>
          <w:highlight w:val="lightGray"/>
          <w:lang w:val="fr-FR"/>
        </w:rPr>
        <w:t>OV5640_SyncCodes_t</w:t>
      </w:r>
      <w:r w:rsidRPr="00C51951">
        <w:rPr>
          <w:rFonts w:ascii="Consolas" w:hAnsi="Consolas" w:cs="Consolas"/>
          <w:color w:val="000000"/>
          <w:kern w:val="0"/>
          <w:sz w:val="20"/>
          <w:szCs w:val="20"/>
          <w:highlight w:val="lightGray"/>
          <w:lang w:val="fr-FR"/>
        </w:rPr>
        <w:t xml:space="preserve"> </w:t>
      </w:r>
      <w:proofErr w:type="spellStart"/>
      <w:proofErr w:type="gramStart"/>
      <w:r w:rsidRPr="00C51951">
        <w:rPr>
          <w:rFonts w:ascii="Consolas" w:hAnsi="Consolas" w:cs="Consolas"/>
          <w:color w:val="000000"/>
          <w:kern w:val="0"/>
          <w:sz w:val="20"/>
          <w:szCs w:val="20"/>
          <w:highlight w:val="lightGray"/>
          <w:lang w:val="fr-FR"/>
        </w:rPr>
        <w:t>pSyncroCodes</w:t>
      </w:r>
      <w:proofErr w:type="spellEnd"/>
      <w:r w:rsidRPr="00C51951">
        <w:rPr>
          <w:rFonts w:ascii="Consolas" w:hAnsi="Consolas" w:cs="Consolas"/>
          <w:color w:val="000000"/>
          <w:kern w:val="0"/>
          <w:sz w:val="20"/>
          <w:szCs w:val="20"/>
          <w:highlight w:val="lightGray"/>
          <w:lang w:val="fr-FR"/>
        </w:rPr>
        <w:t>;</w:t>
      </w:r>
      <w:proofErr w:type="gramEnd"/>
    </w:p>
    <w:p w14:paraId="65EFA9F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proofErr w:type="spellStart"/>
      <w:r w:rsidRPr="00C51951">
        <w:rPr>
          <w:rFonts w:ascii="Consolas" w:hAnsi="Consolas" w:cs="Consolas"/>
          <w:color w:val="005032"/>
          <w:kern w:val="0"/>
          <w:sz w:val="20"/>
          <w:szCs w:val="20"/>
          <w:highlight w:val="lightGray"/>
          <w:lang w:val="fr-FR"/>
        </w:rPr>
        <w:t>DCMI_SyncUnmaskTypeDef</w:t>
      </w:r>
      <w:proofErr w:type="spellEnd"/>
      <w:r w:rsidRPr="00C51951">
        <w:rPr>
          <w:rFonts w:ascii="Consolas" w:hAnsi="Consolas" w:cs="Consolas"/>
          <w:color w:val="000000"/>
          <w:kern w:val="0"/>
          <w:sz w:val="20"/>
          <w:szCs w:val="20"/>
          <w:highlight w:val="lightGray"/>
          <w:lang w:val="fr-FR"/>
        </w:rPr>
        <w:t xml:space="preserve"> </w:t>
      </w:r>
      <w:proofErr w:type="spellStart"/>
      <w:proofErr w:type="gramStart"/>
      <w:r w:rsidRPr="00C51951">
        <w:rPr>
          <w:rFonts w:ascii="Consolas" w:hAnsi="Consolas" w:cs="Consolas"/>
          <w:color w:val="000000"/>
          <w:kern w:val="0"/>
          <w:sz w:val="20"/>
          <w:szCs w:val="20"/>
          <w:highlight w:val="lightGray"/>
          <w:lang w:val="fr-FR"/>
        </w:rPr>
        <w:t>SyncUnmask</w:t>
      </w:r>
      <w:proofErr w:type="spellEnd"/>
      <w:r w:rsidRPr="00C51951">
        <w:rPr>
          <w:rFonts w:ascii="Consolas" w:hAnsi="Consolas" w:cs="Consolas"/>
          <w:color w:val="000000"/>
          <w:kern w:val="0"/>
          <w:sz w:val="20"/>
          <w:szCs w:val="20"/>
          <w:highlight w:val="lightGray"/>
          <w:lang w:val="fr-FR"/>
        </w:rPr>
        <w:t>;</w:t>
      </w:r>
      <w:proofErr w:type="gramEnd"/>
    </w:p>
    <w:p w14:paraId="3658102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p>
    <w:p w14:paraId="6B7023B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extern</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5032"/>
          <w:kern w:val="0"/>
          <w:sz w:val="20"/>
          <w:szCs w:val="20"/>
          <w:highlight w:val="lightGray"/>
        </w:rPr>
        <w:t>DMA_</w:t>
      </w:r>
      <w:proofErr w:type="gramStart"/>
      <w:r w:rsidRPr="00C51951">
        <w:rPr>
          <w:rFonts w:ascii="Consolas" w:hAnsi="Consolas" w:cs="Consolas"/>
          <w:color w:val="005032"/>
          <w:kern w:val="0"/>
          <w:sz w:val="20"/>
          <w:szCs w:val="20"/>
          <w:highlight w:val="lightGray"/>
        </w:rPr>
        <w:t>QListTypeDef</w:t>
      </w:r>
      <w:proofErr w:type="spellEnd"/>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DCMIQueue</w:t>
      </w:r>
      <w:proofErr w:type="spellEnd"/>
      <w:proofErr w:type="gramEnd"/>
      <w:r w:rsidRPr="00C51951">
        <w:rPr>
          <w:rFonts w:ascii="Consolas" w:hAnsi="Consolas" w:cs="Consolas"/>
          <w:color w:val="000000"/>
          <w:kern w:val="0"/>
          <w:sz w:val="20"/>
          <w:szCs w:val="20"/>
          <w:highlight w:val="lightGray"/>
        </w:rPr>
        <w:t>;</w:t>
      </w:r>
    </w:p>
    <w:p w14:paraId="48183B17"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proofErr w:type="spellStart"/>
      <w:r w:rsidRPr="00C51951">
        <w:rPr>
          <w:rFonts w:ascii="Consolas" w:hAnsi="Consolas" w:cs="Consolas"/>
          <w:color w:val="005032"/>
          <w:kern w:val="0"/>
          <w:sz w:val="20"/>
          <w:szCs w:val="20"/>
          <w:highlight w:val="lightGray"/>
        </w:rPr>
        <w:t>FlagStatus</w:t>
      </w:r>
      <w:proofErr w:type="spellEnd"/>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UserButtonPressed</w:t>
      </w:r>
      <w:proofErr w:type="spellEnd"/>
      <w:r w:rsidRPr="00C51951">
        <w:rPr>
          <w:rFonts w:ascii="Consolas" w:hAnsi="Consolas" w:cs="Consolas"/>
          <w:color w:val="000000"/>
          <w:kern w:val="0"/>
          <w:sz w:val="20"/>
          <w:szCs w:val="20"/>
          <w:highlight w:val="lightGray"/>
        </w:rPr>
        <w:t xml:space="preserve"> = </w:t>
      </w:r>
      <w:r w:rsidRPr="00C51951">
        <w:rPr>
          <w:rFonts w:ascii="Consolas" w:hAnsi="Consolas" w:cs="Consolas"/>
          <w:i/>
          <w:iCs/>
          <w:color w:val="0000C0"/>
          <w:kern w:val="0"/>
          <w:sz w:val="20"/>
          <w:szCs w:val="20"/>
          <w:highlight w:val="lightGray"/>
        </w:rPr>
        <w:t>RESET</w:t>
      </w:r>
      <w:r w:rsidRPr="00C51951">
        <w:rPr>
          <w:rFonts w:ascii="Consolas" w:hAnsi="Consolas" w:cs="Consolas"/>
          <w:color w:val="000000"/>
          <w:kern w:val="0"/>
          <w:sz w:val="20"/>
          <w:szCs w:val="20"/>
          <w:highlight w:val="lightGray"/>
        </w:rPr>
        <w:t>;</w:t>
      </w:r>
    </w:p>
    <w:p w14:paraId="251A544D" w14:textId="62831822" w:rsidR="001F3D63" w:rsidRDefault="00C51951" w:rsidP="00A35A1A">
      <w:r w:rsidRPr="00C51951">
        <w:rPr>
          <w:rFonts w:ascii="Consolas" w:hAnsi="Consolas" w:cs="Consolas"/>
          <w:color w:val="3F7F5F"/>
          <w:kern w:val="0"/>
          <w:sz w:val="20"/>
          <w:szCs w:val="20"/>
          <w:highlight w:val="lightGray"/>
        </w:rPr>
        <w:t>/* USER CODE END PV */</w:t>
      </w:r>
    </w:p>
    <w:p w14:paraId="25AEFA04" w14:textId="77777777" w:rsidR="00C51951" w:rsidRDefault="00C51951" w:rsidP="00A35A1A"/>
    <w:p w14:paraId="0A003A90" w14:textId="20ACCF2B" w:rsidR="00C42EA4" w:rsidRDefault="00C42EA4" w:rsidP="00C42EA4">
      <w:r>
        <w:lastRenderedPageBreak/>
        <w:t>Step 2</w:t>
      </w:r>
      <w:r w:rsidR="00B0618B">
        <w:t>7</w:t>
      </w:r>
      <w:r>
        <w:t>: In file “Core</w:t>
      </w:r>
      <w:r w:rsidR="00D13BBE">
        <w:t>/</w:t>
      </w:r>
      <w:proofErr w:type="spellStart"/>
      <w:r>
        <w:t>Src</w:t>
      </w:r>
      <w:proofErr w:type="spellEnd"/>
      <w:r w:rsidR="00D13BBE">
        <w:t>/</w:t>
      </w:r>
      <w:proofErr w:type="spellStart"/>
      <w:r>
        <w:t>main.c</w:t>
      </w:r>
      <w:proofErr w:type="spellEnd"/>
      <w:r>
        <w:t xml:space="preserve">” add the following lines in the </w:t>
      </w:r>
      <w:r w:rsidR="00F74F58" w:rsidRPr="00F74F58">
        <w:t>USER CODE BEGIN PFP</w:t>
      </w:r>
      <w:r w:rsidR="00F74F58">
        <w:t xml:space="preserve"> </w:t>
      </w:r>
      <w:r>
        <w:t>section:</w:t>
      </w:r>
    </w:p>
    <w:p w14:paraId="5897770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3F7F5F"/>
          <w:kern w:val="0"/>
          <w:sz w:val="20"/>
          <w:szCs w:val="20"/>
          <w:highlight w:val="lightGray"/>
        </w:rPr>
        <w:t>/* USER CODE BEGIN PFP */</w:t>
      </w:r>
    </w:p>
    <w:p w14:paraId="45BF4D9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b/>
          <w:bCs/>
          <w:color w:val="000000"/>
          <w:kern w:val="0"/>
          <w:sz w:val="20"/>
          <w:szCs w:val="20"/>
          <w:highlight w:val="lightGray"/>
        </w:rPr>
        <w:t>MPU_Config</w:t>
      </w:r>
      <w:proofErr w:type="spellEnd"/>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57119810"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b/>
          <w:bCs/>
          <w:color w:val="000000"/>
          <w:kern w:val="0"/>
          <w:sz w:val="20"/>
          <w:szCs w:val="20"/>
          <w:highlight w:val="lightGray"/>
        </w:rPr>
        <w:t>Example_Description</w:t>
      </w:r>
      <w:proofErr w:type="spellEnd"/>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59038CB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000000"/>
          <w:kern w:val="0"/>
          <w:sz w:val="20"/>
          <w:szCs w:val="20"/>
          <w:highlight w:val="lightGray"/>
        </w:rPr>
        <w:t>OV5640_Config</w:t>
      </w:r>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21C4A609" w14:textId="7839CEFF" w:rsidR="00F74F58" w:rsidRDefault="00C51951" w:rsidP="00C51951">
      <w:r w:rsidRPr="00C51951">
        <w:rPr>
          <w:rFonts w:ascii="Consolas" w:hAnsi="Consolas" w:cs="Consolas"/>
          <w:color w:val="3F7F5F"/>
          <w:kern w:val="0"/>
          <w:sz w:val="20"/>
          <w:szCs w:val="20"/>
          <w:highlight w:val="lightGray"/>
        </w:rPr>
        <w:t>/* USER CODE END PFP */</w:t>
      </w:r>
    </w:p>
    <w:p w14:paraId="1552D145" w14:textId="35EACBE2" w:rsidR="00F74F58" w:rsidRDefault="00F74F58" w:rsidP="00C42EA4"/>
    <w:p w14:paraId="019406E5" w14:textId="79D8BCA7" w:rsidR="009738C5" w:rsidRDefault="009738C5" w:rsidP="00C42EA4">
      <w:r>
        <w:t>Step 2</w:t>
      </w:r>
      <w:r w:rsidR="00B0618B">
        <w:t>8</w:t>
      </w:r>
      <w:r>
        <w:t>: In file “Core</w:t>
      </w:r>
      <w:r w:rsidR="00D13BBE">
        <w:t>/</w:t>
      </w:r>
      <w:proofErr w:type="spellStart"/>
      <w:r>
        <w:t>Src</w:t>
      </w:r>
      <w:proofErr w:type="spellEnd"/>
      <w:r w:rsidR="00D13BBE">
        <w:t>/</w:t>
      </w:r>
      <w:proofErr w:type="spellStart"/>
      <w:r>
        <w:t>main.c</w:t>
      </w:r>
      <w:proofErr w:type="spellEnd"/>
      <w:r>
        <w:t>” add the necessary code to the main function</w:t>
      </w:r>
      <w:r>
        <w:tab/>
      </w:r>
    </w:p>
    <w:p w14:paraId="35D853D4" w14:textId="0B285163" w:rsidR="003D661C" w:rsidRPr="00BB4FDE" w:rsidRDefault="003C33B0" w:rsidP="00BB4FDE">
      <w:pPr>
        <w:ind w:firstLine="720"/>
      </w:pPr>
      <w:r>
        <w:t>Step 2</w:t>
      </w:r>
      <w:r w:rsidR="00B0618B">
        <w:t>8</w:t>
      </w:r>
      <w:r w:rsidR="00A06E5F">
        <w:t>.1</w:t>
      </w:r>
      <w:r>
        <w:t>: In file “Core</w:t>
      </w:r>
      <w:r w:rsidR="00D13BBE">
        <w:t>/</w:t>
      </w:r>
      <w:proofErr w:type="spellStart"/>
      <w:r>
        <w:t>Src</w:t>
      </w:r>
      <w:proofErr w:type="spellEnd"/>
      <w:r w:rsidR="00D13BBE">
        <w:t>/</w:t>
      </w:r>
      <w:proofErr w:type="spellStart"/>
      <w:r>
        <w:t>main.c</w:t>
      </w:r>
      <w:proofErr w:type="spellEnd"/>
      <w:r>
        <w:t xml:space="preserve">” </w:t>
      </w:r>
      <w:r w:rsidR="001A51FF">
        <w:t>add</w:t>
      </w:r>
      <w:r>
        <w:t xml:space="preserve"> the following </w:t>
      </w:r>
      <w:r w:rsidR="001A51FF">
        <w:t xml:space="preserve">code </w:t>
      </w:r>
      <w:r w:rsidR="00BB4FDE">
        <w:t>in</w:t>
      </w:r>
      <w:r w:rsidR="009738C5">
        <w:t xml:space="preserve"> the </w:t>
      </w:r>
      <w:r w:rsidR="009738C5" w:rsidRPr="005D1736">
        <w:rPr>
          <w:rFonts w:cstheme="minorHAnsi"/>
        </w:rPr>
        <w:t>“</w:t>
      </w:r>
      <w:r w:rsidR="00BB4FDE" w:rsidRPr="00BB4FDE">
        <w:rPr>
          <w:rFonts w:cstheme="minorHAnsi"/>
          <w:kern w:val="0"/>
          <w:sz w:val="20"/>
          <w:szCs w:val="20"/>
        </w:rPr>
        <w:t xml:space="preserve">USER CODE BEGIN </w:t>
      </w:r>
      <w:proofErr w:type="spellStart"/>
      <w:r w:rsidR="00BB4FDE" w:rsidRPr="00BB4FDE">
        <w:rPr>
          <w:rFonts w:cstheme="minorHAnsi"/>
          <w:kern w:val="0"/>
          <w:sz w:val="20"/>
          <w:szCs w:val="20"/>
        </w:rPr>
        <w:t>SysInit</w:t>
      </w:r>
      <w:proofErr w:type="spellEnd"/>
      <w:r w:rsidR="009738C5" w:rsidRPr="005D1736">
        <w:rPr>
          <w:rFonts w:cstheme="minorHAnsi"/>
          <w:kern w:val="0"/>
          <w:sz w:val="20"/>
          <w:szCs w:val="20"/>
        </w:rPr>
        <w:t>”</w:t>
      </w:r>
      <w:r w:rsidR="009738C5" w:rsidRPr="005D1736">
        <w:t xml:space="preserve"> </w:t>
      </w:r>
      <w:proofErr w:type="gramStart"/>
      <w:r w:rsidR="009738C5">
        <w:t>section</w:t>
      </w:r>
      <w:r w:rsidR="001A51FF">
        <w:t xml:space="preserve"> </w:t>
      </w:r>
      <w:r>
        <w:t>:</w:t>
      </w:r>
      <w:proofErr w:type="gramEnd"/>
    </w:p>
    <w:p w14:paraId="4714AF14"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7F8D5B8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rPr>
        <w:t xml:space="preserve">/* </w:t>
      </w:r>
      <w:bookmarkStart w:id="8" w:name="_Hlk141432480"/>
      <w:r w:rsidRPr="007D530E">
        <w:rPr>
          <w:rFonts w:ascii="Consolas" w:hAnsi="Consolas" w:cs="Consolas"/>
          <w:color w:val="3F7F5F"/>
          <w:kern w:val="0"/>
          <w:sz w:val="20"/>
          <w:szCs w:val="20"/>
          <w:highlight w:val="lightGray"/>
        </w:rPr>
        <w:t xml:space="preserve">USER CODE BEGIN </w:t>
      </w:r>
      <w:proofErr w:type="spellStart"/>
      <w:r w:rsidRPr="007D530E">
        <w:rPr>
          <w:rFonts w:ascii="Consolas" w:hAnsi="Consolas" w:cs="Consolas"/>
          <w:color w:val="3F7F5F"/>
          <w:kern w:val="0"/>
          <w:sz w:val="20"/>
          <w:szCs w:val="20"/>
          <w:highlight w:val="lightGray"/>
        </w:rPr>
        <w:t>SysInit</w:t>
      </w:r>
      <w:proofErr w:type="spellEnd"/>
      <w:r w:rsidRPr="007D530E">
        <w:rPr>
          <w:rFonts w:ascii="Consolas" w:hAnsi="Consolas" w:cs="Consolas"/>
          <w:color w:val="3F7F5F"/>
          <w:kern w:val="0"/>
          <w:sz w:val="20"/>
          <w:szCs w:val="20"/>
          <w:highlight w:val="lightGray"/>
        </w:rPr>
        <w:t xml:space="preserve"> </w:t>
      </w:r>
      <w:bookmarkEnd w:id="8"/>
      <w:r w:rsidRPr="007D530E">
        <w:rPr>
          <w:rFonts w:ascii="Consolas" w:hAnsi="Consolas" w:cs="Consolas"/>
          <w:color w:val="3F7F5F"/>
          <w:kern w:val="0"/>
          <w:sz w:val="20"/>
          <w:szCs w:val="20"/>
          <w:highlight w:val="lightGray"/>
        </w:rPr>
        <w:t>*/</w:t>
      </w:r>
    </w:p>
    <w:p w14:paraId="6CFDD6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Configure the MPU attributes for SRAM */</w:t>
      </w:r>
    </w:p>
    <w:p w14:paraId="6109F3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MPU_</w:t>
      </w:r>
      <w:proofErr w:type="gramStart"/>
      <w:r w:rsidRPr="007D530E">
        <w:rPr>
          <w:rFonts w:ascii="Consolas" w:hAnsi="Consolas" w:cs="Consolas"/>
          <w:color w:val="000000"/>
          <w:kern w:val="0"/>
          <w:sz w:val="20"/>
          <w:szCs w:val="20"/>
          <w:highlight w:val="lightGray"/>
        </w:rPr>
        <w:t>Config</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55C8134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797CAF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/*##-1- LEDs and User Button </w:t>
      </w:r>
      <w:proofErr w:type="gramStart"/>
      <w:r w:rsidRPr="007D530E">
        <w:rPr>
          <w:rFonts w:ascii="Consolas" w:hAnsi="Consolas" w:cs="Consolas"/>
          <w:color w:val="3F7F5F"/>
          <w:kern w:val="0"/>
          <w:sz w:val="20"/>
          <w:szCs w:val="20"/>
          <w:highlight w:val="lightGray"/>
        </w:rPr>
        <w:t>initialization  #</w:t>
      </w:r>
      <w:proofErr w:type="gramEnd"/>
      <w:r w:rsidRPr="007D530E">
        <w:rPr>
          <w:rFonts w:ascii="Consolas" w:hAnsi="Consolas" w:cs="Consolas"/>
          <w:color w:val="3F7F5F"/>
          <w:kern w:val="0"/>
          <w:sz w:val="20"/>
          <w:szCs w:val="20"/>
          <w:highlight w:val="lightGray"/>
        </w:rPr>
        <w:t>################################################*/</w:t>
      </w:r>
    </w:p>
    <w:p w14:paraId="1551D5C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BSP_LED_</w:t>
      </w:r>
      <w:proofErr w:type="gramStart"/>
      <w:r w:rsidRPr="007D530E">
        <w:rPr>
          <w:rFonts w:ascii="Consolas" w:hAnsi="Consolas" w:cs="Consolas"/>
          <w:color w:val="000000"/>
          <w:kern w:val="0"/>
          <w:sz w:val="20"/>
          <w:szCs w:val="20"/>
          <w:highlight w:val="lightGray"/>
        </w:rPr>
        <w:t>Init(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7F82CC6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BSP_LED_</w:t>
      </w:r>
      <w:proofErr w:type="gramStart"/>
      <w:r w:rsidRPr="007D530E">
        <w:rPr>
          <w:rFonts w:ascii="Consolas" w:hAnsi="Consolas" w:cs="Consolas"/>
          <w:color w:val="000000"/>
          <w:kern w:val="0"/>
          <w:sz w:val="20"/>
          <w:szCs w:val="20"/>
          <w:highlight w:val="lightGray"/>
        </w:rPr>
        <w:t>Init(</w:t>
      </w:r>
      <w:proofErr w:type="gramEnd"/>
      <w:r w:rsidRPr="007D530E">
        <w:rPr>
          <w:rFonts w:ascii="Consolas" w:hAnsi="Consolas" w:cs="Consolas"/>
          <w:i/>
          <w:iCs/>
          <w:color w:val="0000C0"/>
          <w:kern w:val="0"/>
          <w:sz w:val="20"/>
          <w:szCs w:val="20"/>
          <w:highlight w:val="lightGray"/>
        </w:rPr>
        <w:t>LED6</w:t>
      </w:r>
      <w:r w:rsidRPr="007D530E">
        <w:rPr>
          <w:rFonts w:ascii="Consolas" w:hAnsi="Consolas" w:cs="Consolas"/>
          <w:color w:val="000000"/>
          <w:kern w:val="0"/>
          <w:sz w:val="20"/>
          <w:szCs w:val="20"/>
          <w:highlight w:val="lightGray"/>
        </w:rPr>
        <w:t>);</w:t>
      </w:r>
    </w:p>
    <w:p w14:paraId="57E812C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D24952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/*##-2- LCD </w:t>
      </w:r>
      <w:proofErr w:type="gramStart"/>
      <w:r w:rsidRPr="007D530E">
        <w:rPr>
          <w:rFonts w:ascii="Consolas" w:hAnsi="Consolas" w:cs="Consolas"/>
          <w:color w:val="3F7F5F"/>
          <w:kern w:val="0"/>
          <w:sz w:val="20"/>
          <w:szCs w:val="20"/>
          <w:highlight w:val="lightGray"/>
        </w:rPr>
        <w:t>configuration  #</w:t>
      </w:r>
      <w:proofErr w:type="gramEnd"/>
      <w:r w:rsidRPr="007D530E">
        <w:rPr>
          <w:rFonts w:ascii="Consolas" w:hAnsi="Consolas" w:cs="Consolas"/>
          <w:color w:val="3F7F5F"/>
          <w:kern w:val="0"/>
          <w:sz w:val="20"/>
          <w:szCs w:val="20"/>
          <w:highlight w:val="lightGray"/>
        </w:rPr>
        <w:t>################################################*/</w:t>
      </w:r>
    </w:p>
    <w:p w14:paraId="7F7C1DD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LCD initialization and display enable*/</w:t>
      </w:r>
    </w:p>
    <w:p w14:paraId="5790AA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BSP_LCD_Init</w:t>
      </w:r>
      <w:proofErr w:type="spellEnd"/>
      <w:r w:rsidRPr="007D530E">
        <w:rPr>
          <w:rFonts w:ascii="Consolas" w:hAnsi="Consolas" w:cs="Consolas"/>
          <w:color w:val="000000"/>
          <w:kern w:val="0"/>
          <w:sz w:val="20"/>
          <w:szCs w:val="20"/>
          <w:highlight w:val="lightGray"/>
        </w:rPr>
        <w:t>(</w:t>
      </w:r>
      <w:proofErr w:type="gramStart"/>
      <w:r w:rsidRPr="007D530E">
        <w:rPr>
          <w:rFonts w:ascii="Consolas" w:hAnsi="Consolas" w:cs="Consolas"/>
          <w:color w:val="000000"/>
          <w:kern w:val="0"/>
          <w:sz w:val="20"/>
          <w:szCs w:val="20"/>
          <w:highlight w:val="lightGray"/>
        </w:rPr>
        <w:t>0,LCD</w:t>
      </w:r>
      <w:proofErr w:type="gramEnd"/>
      <w:r w:rsidRPr="007D530E">
        <w:rPr>
          <w:rFonts w:ascii="Consolas" w:hAnsi="Consolas" w:cs="Consolas"/>
          <w:color w:val="000000"/>
          <w:kern w:val="0"/>
          <w:sz w:val="20"/>
          <w:szCs w:val="20"/>
          <w:highlight w:val="lightGray"/>
        </w:rPr>
        <w:t>_ORIENTATION_LANDSCAPE);</w:t>
      </w:r>
    </w:p>
    <w:p w14:paraId="63ECA68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w:t>
      </w:r>
      <w:proofErr w:type="gramStart"/>
      <w:r w:rsidRPr="007D530E">
        <w:rPr>
          <w:rFonts w:ascii="Consolas" w:hAnsi="Consolas" w:cs="Consolas"/>
          <w:color w:val="000000"/>
          <w:kern w:val="0"/>
          <w:sz w:val="20"/>
          <w:szCs w:val="20"/>
          <w:highlight w:val="lightGray"/>
        </w:rPr>
        <w:t>DisplayOn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w:t>
      </w:r>
    </w:p>
    <w:p w14:paraId="08BDCD8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481B1B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Example_</w:t>
      </w:r>
      <w:proofErr w:type="gramStart"/>
      <w:r w:rsidRPr="007D530E">
        <w:rPr>
          <w:rFonts w:ascii="Consolas" w:hAnsi="Consolas" w:cs="Consolas"/>
          <w:color w:val="000000"/>
          <w:kern w:val="0"/>
          <w:sz w:val="20"/>
          <w:szCs w:val="20"/>
          <w:highlight w:val="lightGray"/>
        </w:rPr>
        <w:t>Description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6387FEDE" w14:textId="3622E768" w:rsidR="003D661C" w:rsidRPr="00BB4FDE" w:rsidRDefault="003D661C" w:rsidP="00BB4FDE">
      <w:pPr>
        <w:autoSpaceDE w:val="0"/>
        <w:autoSpaceDN w:val="0"/>
        <w:adjustRightInd w:val="0"/>
        <w:spacing w:after="0" w:line="240" w:lineRule="auto"/>
        <w:rPr>
          <w:rFonts w:ascii="Consolas" w:hAnsi="Consolas" w:cs="Consolas"/>
          <w:kern w:val="0"/>
          <w:sz w:val="20"/>
          <w:szCs w:val="20"/>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END </w:t>
      </w:r>
      <w:proofErr w:type="spellStart"/>
      <w:r w:rsidRPr="007D530E">
        <w:rPr>
          <w:rFonts w:ascii="Consolas" w:hAnsi="Consolas" w:cs="Consolas"/>
          <w:color w:val="3F7F5F"/>
          <w:kern w:val="0"/>
          <w:sz w:val="20"/>
          <w:szCs w:val="20"/>
          <w:highlight w:val="lightGray"/>
        </w:rPr>
        <w:t>SysInit</w:t>
      </w:r>
      <w:proofErr w:type="spellEnd"/>
      <w:r w:rsidRPr="007D530E">
        <w:rPr>
          <w:rFonts w:ascii="Consolas" w:hAnsi="Consolas" w:cs="Consolas"/>
          <w:color w:val="3F7F5F"/>
          <w:kern w:val="0"/>
          <w:sz w:val="20"/>
          <w:szCs w:val="20"/>
          <w:highlight w:val="lightGray"/>
        </w:rPr>
        <w:t xml:space="preserve"> */</w:t>
      </w:r>
    </w:p>
    <w:p w14:paraId="0C14951F" w14:textId="77777777" w:rsidR="005D1736" w:rsidRPr="00D73005" w:rsidRDefault="005D1736" w:rsidP="003D661C">
      <w:pPr>
        <w:autoSpaceDE w:val="0"/>
        <w:autoSpaceDN w:val="0"/>
        <w:adjustRightInd w:val="0"/>
        <w:spacing w:after="0" w:line="240" w:lineRule="auto"/>
        <w:rPr>
          <w:rFonts w:ascii="Consolas" w:hAnsi="Consolas" w:cs="Consolas"/>
          <w:color w:val="000000"/>
          <w:kern w:val="0"/>
          <w:sz w:val="20"/>
          <w:szCs w:val="20"/>
        </w:rPr>
      </w:pPr>
    </w:p>
    <w:p w14:paraId="2CB32C00" w14:textId="7E25D306" w:rsidR="005D1736" w:rsidRPr="005D1736" w:rsidRDefault="005D1736" w:rsidP="005D1736">
      <w:pPr>
        <w:autoSpaceDE w:val="0"/>
        <w:autoSpaceDN w:val="0"/>
        <w:adjustRightInd w:val="0"/>
        <w:spacing w:after="0" w:line="240" w:lineRule="auto"/>
        <w:rPr>
          <w:rFonts w:ascii="Consolas" w:hAnsi="Consolas" w:cs="Consolas"/>
          <w:kern w:val="0"/>
          <w:sz w:val="20"/>
          <w:szCs w:val="20"/>
        </w:rPr>
      </w:pPr>
      <w:r>
        <w:t>Step 2</w:t>
      </w:r>
      <w:r w:rsidR="00B0618B">
        <w:t>8</w:t>
      </w:r>
      <w:r>
        <w:t>.2: In file “Core</w:t>
      </w:r>
      <w:r w:rsidR="00F553C0">
        <w:t>/</w:t>
      </w:r>
      <w:proofErr w:type="spellStart"/>
      <w:r>
        <w:t>Src</w:t>
      </w:r>
      <w:proofErr w:type="spellEnd"/>
      <w:r w:rsidR="00F553C0">
        <w:t>/</w:t>
      </w:r>
      <w:proofErr w:type="spellStart"/>
      <w:r>
        <w:t>main.c</w:t>
      </w:r>
      <w:proofErr w:type="spellEnd"/>
      <w:r>
        <w:t xml:space="preserve">” add the following code to the </w:t>
      </w:r>
      <w:r w:rsidRPr="005D1736">
        <w:rPr>
          <w:rFonts w:cstheme="minorHAnsi"/>
        </w:rPr>
        <w:t>“</w:t>
      </w:r>
      <w:r w:rsidRPr="005D1736">
        <w:rPr>
          <w:rFonts w:cstheme="minorHAnsi"/>
          <w:kern w:val="0"/>
          <w:sz w:val="20"/>
          <w:szCs w:val="20"/>
        </w:rPr>
        <w:t>USER CODE 2”</w:t>
      </w:r>
      <w:r w:rsidRPr="005D1736">
        <w:t xml:space="preserve"> </w:t>
      </w:r>
      <w:r>
        <w:t>section:</w:t>
      </w:r>
    </w:p>
    <w:p w14:paraId="5D1D546B" w14:textId="77777777" w:rsidR="005D1736" w:rsidRPr="005D1736" w:rsidRDefault="005D1736" w:rsidP="003D661C">
      <w:pPr>
        <w:autoSpaceDE w:val="0"/>
        <w:autoSpaceDN w:val="0"/>
        <w:adjustRightInd w:val="0"/>
        <w:spacing w:after="0" w:line="240" w:lineRule="auto"/>
        <w:rPr>
          <w:rFonts w:ascii="Consolas" w:hAnsi="Consolas" w:cs="Consolas"/>
          <w:kern w:val="0"/>
          <w:sz w:val="20"/>
          <w:szCs w:val="20"/>
        </w:rPr>
      </w:pPr>
    </w:p>
    <w:p w14:paraId="7349658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r w:rsidRPr="005D1736">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lang w:val="fr-FR"/>
        </w:rPr>
        <w:t>/* USER CODE BEGIN 2 */</w:t>
      </w:r>
    </w:p>
    <w:p w14:paraId="61C91F4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rPr>
        <w:t>MX_DCMIQueue_</w:t>
      </w:r>
      <w:proofErr w:type="gramStart"/>
      <w:r w:rsidRPr="007D530E">
        <w:rPr>
          <w:rFonts w:ascii="Consolas" w:hAnsi="Consolas" w:cs="Consolas"/>
          <w:color w:val="000000"/>
          <w:kern w:val="0"/>
          <w:sz w:val="20"/>
          <w:szCs w:val="20"/>
          <w:highlight w:val="lightGray"/>
        </w:rPr>
        <w:t>Config</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7BC1867C"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HAL_DMAEx_List_</w:t>
      </w:r>
      <w:proofErr w:type="gramStart"/>
      <w:r w:rsidRPr="007D530E">
        <w:rPr>
          <w:rFonts w:ascii="Consolas" w:hAnsi="Consolas" w:cs="Consolas"/>
          <w:color w:val="000000"/>
          <w:kern w:val="0"/>
          <w:sz w:val="20"/>
          <w:szCs w:val="20"/>
          <w:highlight w:val="lightGray"/>
        </w:rPr>
        <w:t>LinkQ</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&amp;handle_GPDMA1_Channel12, &amp;</w:t>
      </w:r>
      <w:proofErr w:type="spellStart"/>
      <w:r w:rsidRPr="007D530E">
        <w:rPr>
          <w:rFonts w:ascii="Consolas" w:hAnsi="Consolas" w:cs="Consolas"/>
          <w:color w:val="000000"/>
          <w:kern w:val="0"/>
          <w:sz w:val="20"/>
          <w:szCs w:val="20"/>
          <w:highlight w:val="lightGray"/>
        </w:rPr>
        <w:t>DCMIQueue</w:t>
      </w:r>
      <w:proofErr w:type="spellEnd"/>
      <w:r w:rsidRPr="007D530E">
        <w:rPr>
          <w:rFonts w:ascii="Consolas" w:hAnsi="Consolas" w:cs="Consolas"/>
          <w:color w:val="000000"/>
          <w:kern w:val="0"/>
          <w:sz w:val="20"/>
          <w:szCs w:val="20"/>
          <w:highlight w:val="lightGray"/>
        </w:rPr>
        <w:t>);</w:t>
      </w:r>
    </w:p>
    <w:p w14:paraId="4A513CE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__HAL_</w:t>
      </w:r>
      <w:proofErr w:type="gramStart"/>
      <w:r w:rsidRPr="007D530E">
        <w:rPr>
          <w:rFonts w:ascii="Consolas" w:hAnsi="Consolas" w:cs="Consolas"/>
          <w:color w:val="000000"/>
          <w:kern w:val="0"/>
          <w:sz w:val="20"/>
          <w:szCs w:val="20"/>
          <w:highlight w:val="lightGray"/>
        </w:rPr>
        <w:t>LINKDMA(</w:t>
      </w:r>
      <w:proofErr w:type="gram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C0"/>
          <w:kern w:val="0"/>
          <w:sz w:val="20"/>
          <w:szCs w:val="20"/>
          <w:highlight w:val="lightGray"/>
        </w:rPr>
        <w:t>DMA_Handle</w:t>
      </w:r>
      <w:proofErr w:type="spellEnd"/>
      <w:r w:rsidRPr="007D530E">
        <w:rPr>
          <w:rFonts w:ascii="Consolas" w:hAnsi="Consolas" w:cs="Consolas"/>
          <w:color w:val="000000"/>
          <w:kern w:val="0"/>
          <w:sz w:val="20"/>
          <w:szCs w:val="20"/>
          <w:highlight w:val="lightGray"/>
        </w:rPr>
        <w:t>, handle_GPDMA1_Channel12);</w:t>
      </w:r>
    </w:p>
    <w:p w14:paraId="29996B1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/*##-4- Camera Initialization ############################*/</w:t>
      </w:r>
    </w:p>
    <w:p w14:paraId="7DAD31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Initialize the Camera in QVGA mode */</w:t>
      </w:r>
    </w:p>
    <w:p w14:paraId="7843BE6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OV5640_Config() != 0)</w:t>
      </w:r>
    </w:p>
    <w:p w14:paraId="59EC141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0CA8EE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05D89BF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1E3419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6658444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Wait for User button press */</w:t>
      </w:r>
    </w:p>
    <w:p w14:paraId="63402C6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SET</w:t>
      </w:r>
      <w:r w:rsidRPr="007D530E">
        <w:rPr>
          <w:rFonts w:ascii="Consolas" w:hAnsi="Consolas" w:cs="Consolas"/>
          <w:color w:val="000000"/>
          <w:kern w:val="0"/>
          <w:sz w:val="20"/>
          <w:szCs w:val="20"/>
          <w:highlight w:val="lightGray"/>
        </w:rPr>
        <w:t>);</w:t>
      </w:r>
    </w:p>
    <w:p w14:paraId="2FF3AE9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327D2AB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Reset for next operation */</w:t>
      </w:r>
    </w:p>
    <w:p w14:paraId="06DCD5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60FA1E2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662948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w:t>
      </w:r>
    </w:p>
    <w:p w14:paraId="3EE8F64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LCD size is 320 x 240 and format is RGB565 </w:t>
      </w:r>
      <w:proofErr w:type="gramStart"/>
      <w:r w:rsidRPr="007D530E">
        <w:rPr>
          <w:rFonts w:ascii="Consolas" w:hAnsi="Consolas" w:cs="Consolas"/>
          <w:color w:val="3F7F5F"/>
          <w:kern w:val="0"/>
          <w:sz w:val="20"/>
          <w:szCs w:val="20"/>
          <w:highlight w:val="lightGray"/>
        </w:rPr>
        <w:t>i.e.</w:t>
      </w:r>
      <w:proofErr w:type="gramEnd"/>
      <w:r w:rsidRPr="007D530E">
        <w:rPr>
          <w:rFonts w:ascii="Consolas" w:hAnsi="Consolas" w:cs="Consolas"/>
          <w:color w:val="3F7F5F"/>
          <w:kern w:val="0"/>
          <w:sz w:val="20"/>
          <w:szCs w:val="20"/>
          <w:highlight w:val="lightGray"/>
        </w:rPr>
        <w:t xml:space="preserve"> 16 </w:t>
      </w:r>
      <w:proofErr w:type="spellStart"/>
      <w:r w:rsidRPr="007D530E">
        <w:rPr>
          <w:rFonts w:ascii="Consolas" w:hAnsi="Consolas" w:cs="Consolas"/>
          <w:color w:val="3F7F5F"/>
          <w:kern w:val="0"/>
          <w:sz w:val="20"/>
          <w:szCs w:val="20"/>
          <w:highlight w:val="lightGray"/>
          <w:u w:val="single"/>
        </w:rPr>
        <w:t>bpp</w:t>
      </w:r>
      <w:proofErr w:type="spellEnd"/>
      <w:r w:rsidRPr="007D530E">
        <w:rPr>
          <w:rFonts w:ascii="Consolas" w:hAnsi="Consolas" w:cs="Consolas"/>
          <w:color w:val="3F7F5F"/>
          <w:kern w:val="0"/>
          <w:sz w:val="20"/>
          <w:szCs w:val="20"/>
          <w:highlight w:val="lightGray"/>
        </w:rPr>
        <w:t xml:space="preserve"> or 2 bytes/pixel.</w:t>
      </w:r>
    </w:p>
    <w:p w14:paraId="0A3BF5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lastRenderedPageBreak/>
        <w:t xml:space="preserve">     The LCD frame size is therefore 320 * 240 half-words of (320*240*2) 8-bit long </w:t>
      </w:r>
      <w:proofErr w:type="gramStart"/>
      <w:r w:rsidRPr="007D530E">
        <w:rPr>
          <w:rFonts w:ascii="Consolas" w:hAnsi="Consolas" w:cs="Consolas"/>
          <w:color w:val="3F7F5F"/>
          <w:kern w:val="0"/>
          <w:sz w:val="20"/>
          <w:szCs w:val="20"/>
          <w:highlight w:val="lightGray"/>
        </w:rPr>
        <w:t>bytes .</w:t>
      </w:r>
      <w:proofErr w:type="gramEnd"/>
    </w:p>
    <w:p w14:paraId="3938B55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Since the unit of the DMA associated to DCMI IP is with </w:t>
      </w:r>
      <w:proofErr w:type="gramStart"/>
      <w:r w:rsidRPr="007D530E">
        <w:rPr>
          <w:rFonts w:ascii="Consolas" w:hAnsi="Consolas" w:cs="Consolas"/>
          <w:color w:val="3F7F5F"/>
          <w:kern w:val="0"/>
          <w:sz w:val="20"/>
          <w:szCs w:val="20"/>
          <w:highlight w:val="lightGray"/>
        </w:rPr>
        <w:t>word ,</w:t>
      </w:r>
      <w:proofErr w:type="gramEnd"/>
      <w:r w:rsidRPr="007D530E">
        <w:rPr>
          <w:rFonts w:ascii="Consolas" w:hAnsi="Consolas" w:cs="Consolas"/>
          <w:color w:val="3F7F5F"/>
          <w:kern w:val="0"/>
          <w:sz w:val="20"/>
          <w:szCs w:val="20"/>
          <w:highlight w:val="lightGray"/>
        </w:rPr>
        <w:t xml:space="preserve"> the last parameter of</w:t>
      </w:r>
    </w:p>
    <w:p w14:paraId="4F91416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HAL_DCMI_Start_DMA</w:t>
      </w:r>
      <w:proofErr w:type="spellEnd"/>
      <w:r w:rsidRPr="007D530E">
        <w:rPr>
          <w:rFonts w:ascii="Consolas" w:hAnsi="Consolas" w:cs="Consolas"/>
          <w:color w:val="3F7F5F"/>
          <w:kern w:val="0"/>
          <w:sz w:val="20"/>
          <w:szCs w:val="20"/>
          <w:highlight w:val="lightGray"/>
        </w:rPr>
        <w:t xml:space="preserve"> is set to:</w:t>
      </w:r>
    </w:p>
    <w:p w14:paraId="128666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FRAME_BUFFER_SIZE = ((FRAME_WIDTH*FRAME_</w:t>
      </w:r>
      <w:proofErr w:type="gramStart"/>
      <w:r w:rsidRPr="007D530E">
        <w:rPr>
          <w:rFonts w:ascii="Consolas" w:hAnsi="Consolas" w:cs="Consolas"/>
          <w:color w:val="3F7F5F"/>
          <w:kern w:val="0"/>
          <w:sz w:val="20"/>
          <w:szCs w:val="20"/>
          <w:highlight w:val="lightGray"/>
        </w:rPr>
        <w:t>HEIGHT)*</w:t>
      </w:r>
      <w:proofErr w:type="gramEnd"/>
      <w:r w:rsidRPr="007D530E">
        <w:rPr>
          <w:rFonts w:ascii="Consolas" w:hAnsi="Consolas" w:cs="Consolas"/>
          <w:color w:val="3F7F5F"/>
          <w:kern w:val="0"/>
          <w:sz w:val="20"/>
          <w:szCs w:val="20"/>
          <w:highlight w:val="lightGray"/>
        </w:rPr>
        <w:t>2)/4, that is (320 * 240 * 2)/4</w:t>
      </w:r>
    </w:p>
    <w:p w14:paraId="490600E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065E55C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HAL_DCMI_Start_</w:t>
      </w:r>
      <w:proofErr w:type="gramStart"/>
      <w:r w:rsidRPr="007D530E">
        <w:rPr>
          <w:rFonts w:ascii="Consolas" w:hAnsi="Consolas" w:cs="Consolas"/>
          <w:color w:val="000000"/>
          <w:kern w:val="0"/>
          <w:sz w:val="20"/>
          <w:szCs w:val="20"/>
          <w:highlight w:val="lightGray"/>
        </w:rPr>
        <w:t>DMA</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DCMI_MODE_CONTINUOUS, (</w:t>
      </w:r>
      <w:r w:rsidRPr="007D530E">
        <w:rPr>
          <w:rFonts w:ascii="Consolas" w:hAnsi="Consolas" w:cs="Consolas"/>
          <w:color w:val="005032"/>
          <w:kern w:val="0"/>
          <w:sz w:val="20"/>
          <w:szCs w:val="20"/>
          <w:highlight w:val="lightGray"/>
        </w:rPr>
        <w:t>uint32_t</w:t>
      </w:r>
      <w:r w:rsidRPr="007D530E">
        <w:rPr>
          <w:rFonts w:ascii="Consolas" w:hAnsi="Consolas" w:cs="Consolas"/>
          <w:color w:val="000000"/>
          <w:kern w:val="0"/>
          <w:sz w:val="20"/>
          <w:szCs w:val="20"/>
          <w:highlight w:val="lightGray"/>
        </w:rPr>
        <w:t>)CAMERA_FRAME_BUFFER, FRAME_BUFFER_SIZE);</w:t>
      </w:r>
    </w:p>
    <w:p w14:paraId="779606F8" w14:textId="77777777" w:rsidR="005D1736" w:rsidRDefault="005D1736" w:rsidP="005D1736">
      <w:pPr>
        <w:autoSpaceDE w:val="0"/>
        <w:autoSpaceDN w:val="0"/>
        <w:adjustRightInd w:val="0"/>
        <w:spacing w:after="0" w:line="240" w:lineRule="auto"/>
        <w:rPr>
          <w:rFonts w:ascii="Consolas" w:hAnsi="Consolas" w:cs="Consolas"/>
          <w:kern w:val="0"/>
          <w:sz w:val="20"/>
          <w:szCs w:val="20"/>
        </w:rPr>
      </w:pPr>
      <w:r w:rsidRPr="007D530E">
        <w:rPr>
          <w:rFonts w:ascii="Consolas" w:hAnsi="Consolas" w:cs="Consolas"/>
          <w:color w:val="3F7F5F"/>
          <w:kern w:val="0"/>
          <w:sz w:val="20"/>
          <w:szCs w:val="20"/>
          <w:highlight w:val="lightGray"/>
        </w:rPr>
        <w:t>/* USER CODE END 2 */</w:t>
      </w:r>
    </w:p>
    <w:p w14:paraId="6C0D3FF4"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535B683A"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74BA6B2F" w14:textId="63EE23F9" w:rsidR="003D661C" w:rsidRPr="00A06E5F" w:rsidRDefault="00A06E5F" w:rsidP="00A06E5F">
      <w:r>
        <w:t>Step 2</w:t>
      </w:r>
      <w:r w:rsidR="00B0618B">
        <w:t>8</w:t>
      </w:r>
      <w:r>
        <w:t>.</w:t>
      </w:r>
      <w:r w:rsidR="00DB42F6">
        <w:t>3</w:t>
      </w:r>
      <w:r>
        <w:t>: In file “Core</w:t>
      </w:r>
      <w:r w:rsidR="006E4E9C">
        <w:t>/</w:t>
      </w:r>
      <w:proofErr w:type="spellStart"/>
      <w:r>
        <w:t>Src</w:t>
      </w:r>
      <w:proofErr w:type="spellEnd"/>
      <w:r w:rsidR="006E4E9C">
        <w:t>/</w:t>
      </w:r>
      <w:proofErr w:type="spellStart"/>
      <w:r>
        <w:t>main.c</w:t>
      </w:r>
      <w:proofErr w:type="spellEnd"/>
      <w:r>
        <w:t>” add the following code to the Infinit</w:t>
      </w:r>
      <w:r w:rsidR="00DB42F6">
        <w:t xml:space="preserve">e loop </w:t>
      </w:r>
      <w:proofErr w:type="gramStart"/>
      <w:r w:rsidR="00DB42F6">
        <w:t>section</w:t>
      </w:r>
      <w:r>
        <w:t xml:space="preserve"> :</w:t>
      </w:r>
      <w:proofErr w:type="gramEnd"/>
    </w:p>
    <w:p w14:paraId="2EAEDC6B" w14:textId="6E835CD6" w:rsidR="003D661C" w:rsidRDefault="003D661C" w:rsidP="003D661C">
      <w:pPr>
        <w:autoSpaceDE w:val="0"/>
        <w:autoSpaceDN w:val="0"/>
        <w:adjustRightInd w:val="0"/>
        <w:spacing w:after="0" w:line="240" w:lineRule="auto"/>
        <w:rPr>
          <w:rFonts w:ascii="Consolas" w:hAnsi="Consolas" w:cs="Consolas"/>
          <w:kern w:val="0"/>
          <w:sz w:val="20"/>
          <w:szCs w:val="20"/>
        </w:rPr>
      </w:pPr>
    </w:p>
    <w:p w14:paraId="054AAF8B"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1D3D2397" w14:textId="19DE1345" w:rsidR="003D661C" w:rsidRDefault="003D661C" w:rsidP="003D661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4D8B2542"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6E2120C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rPr>
        <w:t>/* Infinite loop */</w:t>
      </w:r>
    </w:p>
    <w:p w14:paraId="07F451C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BEGIN WHILE */</w:t>
      </w:r>
    </w:p>
    <w:p w14:paraId="42F2427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(1)</w:t>
      </w:r>
    </w:p>
    <w:p w14:paraId="62EDB7A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4AAB63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341D393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Display the continuous </w:t>
      </w:r>
      <w:proofErr w:type="spellStart"/>
      <w:r w:rsidRPr="007D530E">
        <w:rPr>
          <w:rFonts w:ascii="Consolas" w:hAnsi="Consolas" w:cs="Consolas"/>
          <w:color w:val="3F7F5F"/>
          <w:kern w:val="0"/>
          <w:sz w:val="20"/>
          <w:szCs w:val="20"/>
          <w:highlight w:val="lightGray"/>
          <w:u w:val="single"/>
        </w:rPr>
        <w:t>grap</w:t>
      </w:r>
      <w:proofErr w:type="spellEnd"/>
      <w:r w:rsidRPr="007D530E">
        <w:rPr>
          <w:rFonts w:ascii="Consolas" w:hAnsi="Consolas" w:cs="Consolas"/>
          <w:color w:val="3F7F5F"/>
          <w:kern w:val="0"/>
          <w:sz w:val="20"/>
          <w:szCs w:val="20"/>
          <w:highlight w:val="lightGray"/>
        </w:rPr>
        <w:t xml:space="preserve"> */</w:t>
      </w:r>
    </w:p>
    <w:p w14:paraId="6027E52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ab/>
      </w:r>
      <w:bookmarkStart w:id="9" w:name="_Hlk141435812"/>
      <w:proofErr w:type="spellStart"/>
      <w:r w:rsidRPr="007D530E">
        <w:rPr>
          <w:rFonts w:ascii="Consolas" w:hAnsi="Consolas" w:cs="Consolas"/>
          <w:color w:val="000000"/>
          <w:kern w:val="0"/>
          <w:sz w:val="20"/>
          <w:szCs w:val="20"/>
          <w:highlight w:val="lightGray"/>
        </w:rPr>
        <w:t>UTIL_LCD_SetFuncDriver</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LCD_Driver</w:t>
      </w:r>
      <w:proofErr w:type="spellEnd"/>
      <w:r w:rsidRPr="007D530E">
        <w:rPr>
          <w:rFonts w:ascii="Consolas" w:hAnsi="Consolas" w:cs="Consolas"/>
          <w:color w:val="000000"/>
          <w:kern w:val="0"/>
          <w:sz w:val="20"/>
          <w:szCs w:val="20"/>
          <w:highlight w:val="lightGray"/>
        </w:rPr>
        <w:t>);</w:t>
      </w:r>
      <w:bookmarkEnd w:id="9"/>
    </w:p>
    <w:p w14:paraId="758E75D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w:t>
      </w:r>
      <w:proofErr w:type="gramStart"/>
      <w:r w:rsidRPr="007D530E">
        <w:rPr>
          <w:rFonts w:ascii="Consolas" w:hAnsi="Consolas" w:cs="Consolas"/>
          <w:color w:val="000000"/>
          <w:kern w:val="0"/>
          <w:sz w:val="20"/>
          <w:szCs w:val="20"/>
          <w:highlight w:val="lightGray"/>
        </w:rPr>
        <w:t>FillRGBRect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0,0,0,(</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*)CAMERA_FRAME_BUFFER,FRAME_WIDTH,FRAME_HEIGHT);</w:t>
      </w:r>
    </w:p>
    <w:p w14:paraId="754B71D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6A5A98D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UTIL_LCD_COLOR_GRAY);</w:t>
      </w:r>
    </w:p>
    <w:p w14:paraId="30A5A3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UTIL_LCD_COLOR_RED);</w:t>
      </w:r>
    </w:p>
    <w:p w14:paraId="5D70FA7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lang w:val="fr-FR"/>
        </w:rPr>
        <w:t>UTIL_LCD_</w:t>
      </w:r>
      <w:proofErr w:type="gramStart"/>
      <w:r w:rsidRPr="007D530E">
        <w:rPr>
          <w:rFonts w:ascii="Consolas" w:hAnsi="Consolas" w:cs="Consolas"/>
          <w:color w:val="000000"/>
          <w:kern w:val="0"/>
          <w:sz w:val="20"/>
          <w:szCs w:val="20"/>
          <w:highlight w:val="lightGray"/>
          <w:lang w:val="fr-FR"/>
        </w:rPr>
        <w:t>DisplayStringAt</w:t>
      </w:r>
      <w:proofErr w:type="spellEnd"/>
      <w:r w:rsidRPr="007D530E">
        <w:rPr>
          <w:rFonts w:ascii="Consolas" w:hAnsi="Consolas" w:cs="Consolas"/>
          <w:color w:val="000000"/>
          <w:kern w:val="0"/>
          <w:sz w:val="20"/>
          <w:szCs w:val="20"/>
          <w:highlight w:val="lightGray"/>
          <w:lang w:val="fr-FR"/>
        </w:rPr>
        <w:t>(</w:t>
      </w:r>
      <w:proofErr w:type="gramEnd"/>
      <w:r w:rsidRPr="007D530E">
        <w:rPr>
          <w:rFonts w:ascii="Consolas" w:hAnsi="Consolas" w:cs="Consolas"/>
          <w:color w:val="000000"/>
          <w:kern w:val="0"/>
          <w:sz w:val="20"/>
          <w:szCs w:val="20"/>
          <w:highlight w:val="lightGray"/>
          <w:lang w:val="fr-FR"/>
        </w:rPr>
        <w:t>0, 5, (</w:t>
      </w:r>
      <w:r w:rsidRPr="007D530E">
        <w:rPr>
          <w:rFonts w:ascii="Consolas" w:hAnsi="Consolas" w:cs="Consolas"/>
          <w:color w:val="005032"/>
          <w:kern w:val="0"/>
          <w:sz w:val="20"/>
          <w:szCs w:val="20"/>
          <w:highlight w:val="lightGray"/>
          <w:lang w:val="fr-FR"/>
        </w:rPr>
        <w:t>uint8_t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2A00FF"/>
          <w:kern w:val="0"/>
          <w:sz w:val="20"/>
          <w:szCs w:val="20"/>
          <w:highlight w:val="lightGray"/>
          <w:lang w:val="fr-FR"/>
        </w:rPr>
        <w:t>"RGB Format"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i/>
          <w:iCs/>
          <w:color w:val="0000C0"/>
          <w:kern w:val="0"/>
          <w:sz w:val="20"/>
          <w:szCs w:val="20"/>
          <w:highlight w:val="lightGray"/>
          <w:lang w:val="fr-FR"/>
        </w:rPr>
        <w:t>CENTER_MODE</w:t>
      </w:r>
      <w:r w:rsidRPr="007D530E">
        <w:rPr>
          <w:rFonts w:ascii="Consolas" w:hAnsi="Consolas" w:cs="Consolas"/>
          <w:color w:val="000000"/>
          <w:kern w:val="0"/>
          <w:sz w:val="20"/>
          <w:szCs w:val="20"/>
          <w:highlight w:val="lightGray"/>
          <w:lang w:val="fr-FR"/>
        </w:rPr>
        <w:t>);</w:t>
      </w:r>
    </w:p>
    <w:p w14:paraId="5245854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p>
    <w:p w14:paraId="501659F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3F7F5F"/>
          <w:kern w:val="0"/>
          <w:sz w:val="20"/>
          <w:szCs w:val="20"/>
          <w:highlight w:val="lightGray"/>
        </w:rPr>
        <w:t>/* for any Press Check whether the Continuous capture should be suspended or resumed */</w:t>
      </w:r>
    </w:p>
    <w:p w14:paraId="048657E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30E65C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07009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 xml:space="preserve"> == 1)</w:t>
      </w:r>
    </w:p>
    <w:p w14:paraId="35184D6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05F4BA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HAL_DCMI_Resume</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HAL_OK</w:t>
      </w:r>
      <w:r w:rsidRPr="007D530E">
        <w:rPr>
          <w:rFonts w:ascii="Consolas" w:hAnsi="Consolas" w:cs="Consolas"/>
          <w:color w:val="000000"/>
          <w:kern w:val="0"/>
          <w:sz w:val="20"/>
          <w:szCs w:val="20"/>
          <w:highlight w:val="lightGray"/>
        </w:rPr>
        <w:t>)</w:t>
      </w:r>
    </w:p>
    <w:p w14:paraId="62E625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23C656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520BD37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ABCB0BC"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=0;</w:t>
      </w:r>
    </w:p>
    <w:p w14:paraId="23D4E5B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97DEAB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else</w:t>
      </w:r>
    </w:p>
    <w:p w14:paraId="2EA20F4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A31C5E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HAL_DCMI_Suspend</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HAL_OK</w:t>
      </w:r>
      <w:r w:rsidRPr="007D530E">
        <w:rPr>
          <w:rFonts w:ascii="Consolas" w:hAnsi="Consolas" w:cs="Consolas"/>
          <w:color w:val="000000"/>
          <w:kern w:val="0"/>
          <w:sz w:val="20"/>
          <w:szCs w:val="20"/>
          <w:highlight w:val="lightGray"/>
        </w:rPr>
        <w:t>)</w:t>
      </w:r>
    </w:p>
    <w:p w14:paraId="0281187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D944AE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2D0A1FD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874541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w:t>
      </w:r>
    </w:p>
    <w:p w14:paraId="21CBFB0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9695C2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4A0161F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2182F1A"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Check each time for new frame*/</w:t>
      </w:r>
    </w:p>
    <w:p w14:paraId="64D3C14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 xml:space="preserve"> != 0)</w:t>
      </w:r>
    </w:p>
    <w:p w14:paraId="2AAA898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B6BA80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 xml:space="preserve"> = 0;</w:t>
      </w:r>
    </w:p>
    <w:p w14:paraId="1C19410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Toggle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0FDF629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7D6CAB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else</w:t>
      </w:r>
    </w:p>
    <w:p w14:paraId="562AE83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71AEF0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Off</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6F51AF9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BCA4D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END WHILE */</w:t>
      </w:r>
    </w:p>
    <w:p w14:paraId="0B04A98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4CE8E4C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BEGIN 3 */</w:t>
      </w:r>
    </w:p>
    <w:p w14:paraId="1D9E8C3A"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6765B4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END 3 */</w:t>
      </w:r>
    </w:p>
    <w:p w14:paraId="6A42283D" w14:textId="65993E5C" w:rsidR="003C33B0" w:rsidRDefault="003D661C" w:rsidP="003D661C">
      <w:r w:rsidRPr="007D530E">
        <w:rPr>
          <w:rFonts w:ascii="Consolas" w:hAnsi="Consolas" w:cs="Consolas"/>
          <w:color w:val="000000"/>
          <w:kern w:val="0"/>
          <w:sz w:val="20"/>
          <w:szCs w:val="20"/>
          <w:highlight w:val="lightGray"/>
        </w:rPr>
        <w:t>}</w:t>
      </w:r>
    </w:p>
    <w:p w14:paraId="3E1CB81A" w14:textId="15F13C98" w:rsidR="0065266C" w:rsidRDefault="0065266C" w:rsidP="00C42EA4"/>
    <w:p w14:paraId="025162A9" w14:textId="77777777" w:rsidR="00624F39" w:rsidRDefault="00624F39" w:rsidP="00624F39"/>
    <w:p w14:paraId="789E7A7C" w14:textId="77777777" w:rsidR="003D661C" w:rsidRDefault="003D661C" w:rsidP="00624F39"/>
    <w:p w14:paraId="6083901E" w14:textId="77777777" w:rsidR="003D661C" w:rsidRDefault="003D661C" w:rsidP="00624F39"/>
    <w:p w14:paraId="72E4D11C" w14:textId="51A00F4E" w:rsidR="003D661C" w:rsidRDefault="003D661C" w:rsidP="003D661C">
      <w:r>
        <w:t>Step 2</w:t>
      </w:r>
      <w:r w:rsidR="00B0618B">
        <w:t>9</w:t>
      </w:r>
      <w:r>
        <w:t>: In file “Core</w:t>
      </w:r>
      <w:r w:rsidR="00020B88">
        <w:t>/</w:t>
      </w:r>
      <w:proofErr w:type="spellStart"/>
      <w:r>
        <w:t>Src</w:t>
      </w:r>
      <w:proofErr w:type="spellEnd"/>
      <w:r w:rsidR="00020B88">
        <w:t>/</w:t>
      </w:r>
      <w:proofErr w:type="spellStart"/>
      <w:r>
        <w:t>main.c</w:t>
      </w:r>
      <w:proofErr w:type="spellEnd"/>
      <w:r>
        <w:t>” add the following function</w:t>
      </w:r>
      <w:r w:rsidR="00B65982">
        <w:t xml:space="preserve">s in the </w:t>
      </w:r>
      <w:r w:rsidR="00B65982" w:rsidRPr="00B65982">
        <w:t>USER CODE BEGIN 4</w:t>
      </w:r>
      <w:r w:rsidR="00B65982">
        <w:t xml:space="preserve"> </w:t>
      </w:r>
      <w:proofErr w:type="gramStart"/>
      <w:r w:rsidR="00B65982">
        <w:t xml:space="preserve">section </w:t>
      </w:r>
      <w:r>
        <w:t>:</w:t>
      </w:r>
      <w:proofErr w:type="gramEnd"/>
    </w:p>
    <w:p w14:paraId="66FB92F9" w14:textId="77777777" w:rsidR="00B65982" w:rsidRDefault="00B65982" w:rsidP="003D661C"/>
    <w:p w14:paraId="7AABBBC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294F5F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Configure</w:t>
      </w:r>
      <w:proofErr w:type="gramEnd"/>
      <w:r w:rsidRPr="007D530E">
        <w:rPr>
          <w:rFonts w:ascii="Consolas" w:hAnsi="Consolas" w:cs="Consolas"/>
          <w:color w:val="3F7F5F"/>
          <w:kern w:val="0"/>
          <w:sz w:val="20"/>
          <w:szCs w:val="20"/>
          <w:highlight w:val="lightGray"/>
        </w:rPr>
        <w:t xml:space="preserve"> the MPU attributes.</w:t>
      </w:r>
    </w:p>
    <w:p w14:paraId="6517BFB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@note   The Base Address is External SRAM</w:t>
      </w:r>
    </w:p>
    <w:p w14:paraId="5B23310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701C36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055A20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6D93F96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MPU_Config</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60D419E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43F23DA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MPU_Attributes_InitTypeDef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attr</w:t>
      </w:r>
      <w:proofErr w:type="spellEnd"/>
      <w:r w:rsidRPr="007D530E">
        <w:rPr>
          <w:rFonts w:ascii="Consolas" w:hAnsi="Consolas" w:cs="Consolas"/>
          <w:color w:val="000000"/>
          <w:kern w:val="0"/>
          <w:sz w:val="20"/>
          <w:szCs w:val="20"/>
          <w:highlight w:val="lightGray"/>
        </w:rPr>
        <w:t>;</w:t>
      </w:r>
    </w:p>
    <w:p w14:paraId="3F3348B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MPU_Region_InitTypeDef</w:t>
      </w:r>
      <w:proofErr w:type="spellEnd"/>
      <w:r w:rsidRPr="007D530E">
        <w:rPr>
          <w:rFonts w:ascii="Consolas" w:hAnsi="Consolas" w:cs="Consolas"/>
          <w:color w:val="000000"/>
          <w:kern w:val="0"/>
          <w:sz w:val="20"/>
          <w:szCs w:val="20"/>
          <w:highlight w:val="lightGray"/>
        </w:rPr>
        <w:t xml:space="preserve">       region;</w:t>
      </w:r>
    </w:p>
    <w:p w14:paraId="2D797EA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8FCB54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Disable MPU before </w:t>
      </w:r>
      <w:proofErr w:type="spellStart"/>
      <w:r w:rsidRPr="007D530E">
        <w:rPr>
          <w:rFonts w:ascii="Consolas" w:hAnsi="Consolas" w:cs="Consolas"/>
          <w:color w:val="3F7F5F"/>
          <w:kern w:val="0"/>
          <w:sz w:val="20"/>
          <w:szCs w:val="20"/>
          <w:highlight w:val="lightGray"/>
          <w:u w:val="single"/>
        </w:rPr>
        <w:t>perloading</w:t>
      </w:r>
      <w:proofErr w:type="spellEnd"/>
      <w:r w:rsidRPr="007D530E">
        <w:rPr>
          <w:rFonts w:ascii="Consolas" w:hAnsi="Consolas" w:cs="Consolas"/>
          <w:color w:val="3F7F5F"/>
          <w:kern w:val="0"/>
          <w:sz w:val="20"/>
          <w:szCs w:val="20"/>
          <w:highlight w:val="lightGray"/>
        </w:rPr>
        <w:t xml:space="preserve"> and </w:t>
      </w:r>
      <w:r w:rsidRPr="007D530E">
        <w:rPr>
          <w:rFonts w:ascii="Consolas" w:hAnsi="Consolas" w:cs="Consolas"/>
          <w:color w:val="3F7F5F"/>
          <w:kern w:val="0"/>
          <w:sz w:val="20"/>
          <w:szCs w:val="20"/>
          <w:highlight w:val="lightGray"/>
          <w:u w:val="single"/>
        </w:rPr>
        <w:t>config</w:t>
      </w:r>
      <w:r w:rsidRPr="007D530E">
        <w:rPr>
          <w:rFonts w:ascii="Consolas" w:hAnsi="Consolas" w:cs="Consolas"/>
          <w:color w:val="3F7F5F"/>
          <w:kern w:val="0"/>
          <w:sz w:val="20"/>
          <w:szCs w:val="20"/>
          <w:highlight w:val="lightGray"/>
        </w:rPr>
        <w:t xml:space="preserve"> update */</w:t>
      </w:r>
    </w:p>
    <w:p w14:paraId="01C2E16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w:t>
      </w:r>
      <w:proofErr w:type="gramStart"/>
      <w:r w:rsidRPr="007D530E">
        <w:rPr>
          <w:rFonts w:ascii="Consolas" w:hAnsi="Consolas" w:cs="Consolas"/>
          <w:color w:val="000000"/>
          <w:kern w:val="0"/>
          <w:sz w:val="20"/>
          <w:szCs w:val="20"/>
          <w:highlight w:val="lightGray"/>
        </w:rPr>
        <w:t>Disable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2C4EBF6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411C4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Define </w:t>
      </w:r>
      <w:r w:rsidRPr="007D530E">
        <w:rPr>
          <w:rFonts w:ascii="Consolas" w:hAnsi="Consolas" w:cs="Consolas"/>
          <w:color w:val="3F7F5F"/>
          <w:kern w:val="0"/>
          <w:sz w:val="20"/>
          <w:szCs w:val="20"/>
          <w:highlight w:val="lightGray"/>
          <w:u w:val="single"/>
        </w:rPr>
        <w:t>cacheable</w:t>
      </w:r>
      <w:r w:rsidRPr="007D530E">
        <w:rPr>
          <w:rFonts w:ascii="Consolas" w:hAnsi="Consolas" w:cs="Consolas"/>
          <w:color w:val="3F7F5F"/>
          <w:kern w:val="0"/>
          <w:sz w:val="20"/>
          <w:szCs w:val="20"/>
          <w:highlight w:val="lightGray"/>
        </w:rPr>
        <w:t xml:space="preserve"> memory via MPU */</w:t>
      </w:r>
    </w:p>
    <w:p w14:paraId="189C5F8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attr.</w:t>
      </w:r>
      <w:r w:rsidRPr="007D530E">
        <w:rPr>
          <w:rFonts w:ascii="Consolas" w:hAnsi="Consolas" w:cs="Consolas"/>
          <w:color w:val="0000C0"/>
          <w:kern w:val="0"/>
          <w:sz w:val="20"/>
          <w:szCs w:val="20"/>
          <w:highlight w:val="lightGray"/>
        </w:rPr>
        <w:t>Number</w:t>
      </w:r>
      <w:proofErr w:type="spellEnd"/>
      <w:proofErr w:type="gramEnd"/>
      <w:r w:rsidRPr="007D530E">
        <w:rPr>
          <w:rFonts w:ascii="Consolas" w:hAnsi="Consolas" w:cs="Consolas"/>
          <w:color w:val="000000"/>
          <w:kern w:val="0"/>
          <w:sz w:val="20"/>
          <w:szCs w:val="20"/>
          <w:highlight w:val="lightGray"/>
        </w:rPr>
        <w:t xml:space="preserve">             = MPU_ATTRIBUTES_NUMBER0;</w:t>
      </w:r>
    </w:p>
    <w:p w14:paraId="4209883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attr.</w:t>
      </w:r>
      <w:r w:rsidRPr="007D530E">
        <w:rPr>
          <w:rFonts w:ascii="Consolas" w:hAnsi="Consolas" w:cs="Consolas"/>
          <w:color w:val="0000C0"/>
          <w:kern w:val="0"/>
          <w:sz w:val="20"/>
          <w:szCs w:val="20"/>
          <w:highlight w:val="lightGray"/>
        </w:rPr>
        <w:t>Attributes</w:t>
      </w:r>
      <w:proofErr w:type="spellEnd"/>
      <w:proofErr w:type="gramEnd"/>
      <w:r w:rsidRPr="007D530E">
        <w:rPr>
          <w:rFonts w:ascii="Consolas" w:hAnsi="Consolas" w:cs="Consolas"/>
          <w:color w:val="000000"/>
          <w:kern w:val="0"/>
          <w:sz w:val="20"/>
          <w:szCs w:val="20"/>
          <w:highlight w:val="lightGray"/>
        </w:rPr>
        <w:t xml:space="preserve">         = 0 ;</w:t>
      </w:r>
    </w:p>
    <w:p w14:paraId="02BBC5C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HAL_MPU_ConfigMemoryAttributes</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attr</w:t>
      </w:r>
      <w:proofErr w:type="spellEnd"/>
      <w:r w:rsidRPr="007D530E">
        <w:rPr>
          <w:rFonts w:ascii="Consolas" w:hAnsi="Consolas" w:cs="Consolas"/>
          <w:color w:val="000000"/>
          <w:kern w:val="0"/>
          <w:sz w:val="20"/>
          <w:szCs w:val="20"/>
          <w:highlight w:val="lightGray"/>
        </w:rPr>
        <w:t>);</w:t>
      </w:r>
    </w:p>
    <w:p w14:paraId="78A034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34FE48A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BaseAddress-LimitAddress</w:t>
      </w:r>
      <w:proofErr w:type="spellEnd"/>
      <w:r w:rsidRPr="007D530E">
        <w:rPr>
          <w:rFonts w:ascii="Consolas" w:hAnsi="Consolas" w:cs="Consolas"/>
          <w:color w:val="3F7F5F"/>
          <w:kern w:val="0"/>
          <w:sz w:val="20"/>
          <w:szCs w:val="20"/>
          <w:highlight w:val="lightGray"/>
        </w:rPr>
        <w:t xml:space="preserve"> configuration */</w:t>
      </w:r>
    </w:p>
    <w:p w14:paraId="1A357F1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Enable</w:t>
      </w:r>
      <w:proofErr w:type="spellEnd"/>
      <w:proofErr w:type="gramEnd"/>
      <w:r w:rsidRPr="007D530E">
        <w:rPr>
          <w:rFonts w:ascii="Consolas" w:hAnsi="Consolas" w:cs="Consolas"/>
          <w:color w:val="000000"/>
          <w:kern w:val="0"/>
          <w:sz w:val="20"/>
          <w:szCs w:val="20"/>
          <w:highlight w:val="lightGray"/>
        </w:rPr>
        <w:t xml:space="preserve">           = MPU_REGION_ENABLE;</w:t>
      </w:r>
    </w:p>
    <w:p w14:paraId="115962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Number</w:t>
      </w:r>
      <w:proofErr w:type="spellEnd"/>
      <w:proofErr w:type="gramEnd"/>
      <w:r w:rsidRPr="007D530E">
        <w:rPr>
          <w:rFonts w:ascii="Consolas" w:hAnsi="Consolas" w:cs="Consolas"/>
          <w:color w:val="000000"/>
          <w:kern w:val="0"/>
          <w:sz w:val="20"/>
          <w:szCs w:val="20"/>
          <w:highlight w:val="lightGray"/>
        </w:rPr>
        <w:t xml:space="preserve">           = MPU_REGION_NUMBER0;</w:t>
      </w:r>
    </w:p>
    <w:p w14:paraId="2D14997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AttributesIndex</w:t>
      </w:r>
      <w:proofErr w:type="spellEnd"/>
      <w:proofErr w:type="gramEnd"/>
      <w:r w:rsidRPr="007D530E">
        <w:rPr>
          <w:rFonts w:ascii="Consolas" w:hAnsi="Consolas" w:cs="Consolas"/>
          <w:color w:val="000000"/>
          <w:kern w:val="0"/>
          <w:sz w:val="20"/>
          <w:szCs w:val="20"/>
          <w:highlight w:val="lightGray"/>
        </w:rPr>
        <w:t xml:space="preserve">  = MPU_ATTRIBUTES_NUMBER0;</w:t>
      </w:r>
    </w:p>
    <w:p w14:paraId="0A50624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BaseAddress</w:t>
      </w:r>
      <w:proofErr w:type="spellEnd"/>
      <w:proofErr w:type="gramEnd"/>
      <w:r w:rsidRPr="007D530E">
        <w:rPr>
          <w:rFonts w:ascii="Consolas" w:hAnsi="Consolas" w:cs="Consolas"/>
          <w:color w:val="000000"/>
          <w:kern w:val="0"/>
          <w:sz w:val="20"/>
          <w:szCs w:val="20"/>
          <w:highlight w:val="lightGray"/>
        </w:rPr>
        <w:t xml:space="preserve">      = FMC_ADDRESS;</w:t>
      </w:r>
    </w:p>
    <w:p w14:paraId="48D6A41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LimitAddress</w:t>
      </w:r>
      <w:proofErr w:type="spellEnd"/>
      <w:proofErr w:type="gramEnd"/>
      <w:r w:rsidRPr="007D530E">
        <w:rPr>
          <w:rFonts w:ascii="Consolas" w:hAnsi="Consolas" w:cs="Consolas"/>
          <w:color w:val="000000"/>
          <w:kern w:val="0"/>
          <w:sz w:val="20"/>
          <w:szCs w:val="20"/>
          <w:highlight w:val="lightGray"/>
        </w:rPr>
        <w:t xml:space="preserve">     = FMC_ADDRESS + REGION_SIZE - 1;</w:t>
      </w:r>
    </w:p>
    <w:p w14:paraId="6D61FAF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AccessPermission</w:t>
      </w:r>
      <w:proofErr w:type="spellEnd"/>
      <w:proofErr w:type="gramEnd"/>
      <w:r w:rsidRPr="007D530E">
        <w:rPr>
          <w:rFonts w:ascii="Consolas" w:hAnsi="Consolas" w:cs="Consolas"/>
          <w:color w:val="000000"/>
          <w:kern w:val="0"/>
          <w:sz w:val="20"/>
          <w:szCs w:val="20"/>
          <w:highlight w:val="lightGray"/>
        </w:rPr>
        <w:t xml:space="preserve"> = MPU_REGION_ALL_RW;</w:t>
      </w:r>
    </w:p>
    <w:p w14:paraId="62E4E1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DisableExec</w:t>
      </w:r>
      <w:proofErr w:type="spellEnd"/>
      <w:proofErr w:type="gramEnd"/>
      <w:r w:rsidRPr="007D530E">
        <w:rPr>
          <w:rFonts w:ascii="Consolas" w:hAnsi="Consolas" w:cs="Consolas"/>
          <w:color w:val="000000"/>
          <w:kern w:val="0"/>
          <w:sz w:val="20"/>
          <w:szCs w:val="20"/>
          <w:highlight w:val="lightGray"/>
        </w:rPr>
        <w:t xml:space="preserve">      = MPU_INSTRUCTION_ACCESS_ENABLE;</w:t>
      </w:r>
    </w:p>
    <w:p w14:paraId="01B2292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IsShareable</w:t>
      </w:r>
      <w:proofErr w:type="spellEnd"/>
      <w:proofErr w:type="gramEnd"/>
      <w:r w:rsidRPr="007D530E">
        <w:rPr>
          <w:rFonts w:ascii="Consolas" w:hAnsi="Consolas" w:cs="Consolas"/>
          <w:color w:val="000000"/>
          <w:kern w:val="0"/>
          <w:sz w:val="20"/>
          <w:szCs w:val="20"/>
          <w:highlight w:val="lightGray"/>
        </w:rPr>
        <w:t xml:space="preserve">      = MPU_ACCESS_NOT_SHAREABLE;</w:t>
      </w:r>
    </w:p>
    <w:p w14:paraId="2AE264D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spellStart"/>
      <w:r w:rsidRPr="007D530E">
        <w:rPr>
          <w:rFonts w:ascii="Consolas" w:hAnsi="Consolas" w:cs="Consolas"/>
          <w:color w:val="000000"/>
          <w:kern w:val="0"/>
          <w:sz w:val="20"/>
          <w:szCs w:val="20"/>
          <w:highlight w:val="lightGray"/>
        </w:rPr>
        <w:t>HAL_MPU_ConfigRegion</w:t>
      </w:r>
      <w:proofErr w:type="spellEnd"/>
      <w:r w:rsidRPr="007D530E">
        <w:rPr>
          <w:rFonts w:ascii="Consolas" w:hAnsi="Consolas" w:cs="Consolas"/>
          <w:color w:val="000000"/>
          <w:kern w:val="0"/>
          <w:sz w:val="20"/>
          <w:szCs w:val="20"/>
          <w:highlight w:val="lightGray"/>
        </w:rPr>
        <w:t>(&amp;region);</w:t>
      </w:r>
    </w:p>
    <w:p w14:paraId="4A43362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F80F01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Enable the MPU */</w:t>
      </w:r>
    </w:p>
    <w:p w14:paraId="6087D3E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w:t>
      </w:r>
      <w:proofErr w:type="gramStart"/>
      <w:r w:rsidRPr="007D530E">
        <w:rPr>
          <w:rFonts w:ascii="Consolas" w:hAnsi="Consolas" w:cs="Consolas"/>
          <w:color w:val="000000"/>
          <w:kern w:val="0"/>
          <w:sz w:val="20"/>
          <w:szCs w:val="20"/>
          <w:highlight w:val="lightGray"/>
        </w:rPr>
        <w:t>Enable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MPU_PRIVILEGED_DEFAULT);</w:t>
      </w:r>
    </w:p>
    <w:p w14:paraId="55DA646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364A581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D22960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12E1F69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Camera</w:t>
      </w:r>
      <w:proofErr w:type="gramEnd"/>
      <w:r w:rsidRPr="007D530E">
        <w:rPr>
          <w:rFonts w:ascii="Consolas" w:hAnsi="Consolas" w:cs="Consolas"/>
          <w:color w:val="3F7F5F"/>
          <w:kern w:val="0"/>
          <w:sz w:val="20"/>
          <w:szCs w:val="20"/>
          <w:highlight w:val="lightGray"/>
        </w:rPr>
        <w:t xml:space="preserve"> Frame Event callback.</w:t>
      </w:r>
    </w:p>
    <w:p w14:paraId="01BEB2B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0BDBBE0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HAL_DCMI_</w:t>
      </w:r>
      <w:proofErr w:type="gramStart"/>
      <w:r w:rsidRPr="007D530E">
        <w:rPr>
          <w:rFonts w:ascii="Consolas" w:hAnsi="Consolas" w:cs="Consolas"/>
          <w:b/>
          <w:bCs/>
          <w:color w:val="000000"/>
          <w:kern w:val="0"/>
          <w:sz w:val="20"/>
          <w:szCs w:val="20"/>
          <w:highlight w:val="lightGray"/>
        </w:rPr>
        <w:t>FrameEventCallback</w:t>
      </w:r>
      <w:proofErr w:type="spellEnd"/>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5032"/>
          <w:kern w:val="0"/>
          <w:sz w:val="20"/>
          <w:szCs w:val="20"/>
          <w:highlight w:val="lightGray"/>
        </w:rPr>
        <w:t>DCMI_HandleTypeDef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w:t>
      </w:r>
    </w:p>
    <w:p w14:paraId="0814C87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205B4C1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w:t>
      </w:r>
    </w:p>
    <w:p w14:paraId="6984161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0B5102B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3DE3134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4B6880D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@brief Configure the Camera Module in continuous</w:t>
      </w:r>
    </w:p>
    <w:p w14:paraId="032361F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in Embedded Synchronization </w:t>
      </w:r>
      <w:proofErr w:type="gramStart"/>
      <w:r w:rsidRPr="007D530E">
        <w:rPr>
          <w:rFonts w:ascii="Consolas" w:hAnsi="Consolas" w:cs="Consolas"/>
          <w:color w:val="3F7F5F"/>
          <w:kern w:val="0"/>
          <w:sz w:val="20"/>
          <w:szCs w:val="20"/>
          <w:highlight w:val="lightGray"/>
        </w:rPr>
        <w:t>mode :</w:t>
      </w:r>
      <w:proofErr w:type="gramEnd"/>
    </w:p>
    <w:p w14:paraId="7F73155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Use embedded codes (</w:t>
      </w:r>
      <w:proofErr w:type="spellStart"/>
      <w:r w:rsidRPr="007D530E">
        <w:rPr>
          <w:rFonts w:ascii="Consolas" w:hAnsi="Consolas" w:cs="Consolas"/>
          <w:color w:val="3F7F5F"/>
          <w:kern w:val="0"/>
          <w:sz w:val="20"/>
          <w:szCs w:val="20"/>
          <w:highlight w:val="lightGray"/>
        </w:rPr>
        <w:t>SynchroCodes</w:t>
      </w:r>
      <w:proofErr w:type="spellEnd"/>
      <w:r w:rsidRPr="007D530E">
        <w:rPr>
          <w:rFonts w:ascii="Consolas" w:hAnsi="Consolas" w:cs="Consolas"/>
          <w:color w:val="3F7F5F"/>
          <w:kern w:val="0"/>
          <w:sz w:val="20"/>
          <w:szCs w:val="20"/>
          <w:highlight w:val="lightGray"/>
        </w:rPr>
        <w:t>)</w:t>
      </w:r>
    </w:p>
    <w:p w14:paraId="7D0713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for</w:t>
      </w:r>
      <w:proofErr w:type="gramEnd"/>
      <w:r w:rsidRPr="007D530E">
        <w:rPr>
          <w:rFonts w:ascii="Consolas" w:hAnsi="Consolas" w:cs="Consolas"/>
          <w:color w:val="3F7F5F"/>
          <w:kern w:val="0"/>
          <w:sz w:val="20"/>
          <w:szCs w:val="20"/>
          <w:highlight w:val="lightGray"/>
        </w:rPr>
        <w:t xml:space="preserve"> Synchronization the same</w:t>
      </w:r>
    </w:p>
    <w:p w14:paraId="1391BA9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set</w:t>
      </w:r>
      <w:proofErr w:type="gramEnd"/>
      <w:r w:rsidRPr="007D530E">
        <w:rPr>
          <w:rFonts w:ascii="Consolas" w:hAnsi="Consolas" w:cs="Consolas"/>
          <w:color w:val="3F7F5F"/>
          <w:kern w:val="0"/>
          <w:sz w:val="20"/>
          <w:szCs w:val="20"/>
          <w:highlight w:val="lightGray"/>
        </w:rPr>
        <w:t xml:space="preserve"> to the DCMI IP</w:t>
      </w:r>
    </w:p>
    <w:p w14:paraId="58AEDF7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47C0623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0   OK</w:t>
      </w:r>
    </w:p>
    <w:p w14:paraId="3A851E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 xml:space="preserve">  !</w:t>
      </w:r>
      <w:proofErr w:type="gramEnd"/>
      <w:r w:rsidRPr="007D530E">
        <w:rPr>
          <w:rFonts w:ascii="Consolas" w:hAnsi="Consolas" w:cs="Consolas"/>
          <w:color w:val="3F7F5F"/>
          <w:kern w:val="0"/>
          <w:sz w:val="20"/>
          <w:szCs w:val="20"/>
          <w:highlight w:val="lightGray"/>
        </w:rPr>
        <w:t>=0 KO</w:t>
      </w:r>
    </w:p>
    <w:p w14:paraId="1FE31BF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66B452A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proofErr w:type="spellStart"/>
      <w:proofErr w:type="gramStart"/>
      <w:r w:rsidRPr="007D530E">
        <w:rPr>
          <w:rFonts w:ascii="Consolas" w:hAnsi="Consolas" w:cs="Consolas"/>
          <w:b/>
          <w:bCs/>
          <w:color w:val="7F0055"/>
          <w:kern w:val="0"/>
          <w:sz w:val="20"/>
          <w:szCs w:val="20"/>
          <w:highlight w:val="lightGray"/>
          <w:lang w:val="fr-FR"/>
        </w:rPr>
        <w:t>static</w:t>
      </w:r>
      <w:proofErr w:type="spellEnd"/>
      <w:proofErr w:type="gramEnd"/>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lang w:val="fr-FR"/>
        </w:rPr>
        <w:t>uint32_t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b/>
          <w:bCs/>
          <w:color w:val="000000"/>
          <w:kern w:val="0"/>
          <w:sz w:val="20"/>
          <w:szCs w:val="20"/>
          <w:highlight w:val="lightGray"/>
          <w:lang w:val="fr-FR"/>
        </w:rPr>
        <w:t>OV5640_Config</w:t>
      </w:r>
      <w:r w:rsidRPr="007D530E">
        <w:rPr>
          <w:rFonts w:ascii="Consolas" w:hAnsi="Consolas" w:cs="Consolas"/>
          <w:color w:val="000000"/>
          <w:kern w:val="0"/>
          <w:sz w:val="20"/>
          <w:szCs w:val="20"/>
          <w:highlight w:val="lightGray"/>
          <w:lang w:val="fr-FR"/>
        </w:rPr>
        <w:t>(</w:t>
      </w:r>
      <w:proofErr w:type="spellStart"/>
      <w:r w:rsidRPr="007D530E">
        <w:rPr>
          <w:rFonts w:ascii="Consolas" w:hAnsi="Consolas" w:cs="Consolas"/>
          <w:b/>
          <w:bCs/>
          <w:color w:val="7F0055"/>
          <w:kern w:val="0"/>
          <w:sz w:val="20"/>
          <w:szCs w:val="20"/>
          <w:highlight w:val="lightGray"/>
          <w:lang w:val="fr-FR"/>
        </w:rPr>
        <w:t>void</w:t>
      </w:r>
      <w:proofErr w:type="spellEnd"/>
      <w:r w:rsidRPr="007D530E">
        <w:rPr>
          <w:rFonts w:ascii="Consolas" w:hAnsi="Consolas" w:cs="Consolas"/>
          <w:color w:val="000000"/>
          <w:kern w:val="0"/>
          <w:sz w:val="20"/>
          <w:szCs w:val="20"/>
          <w:highlight w:val="lightGray"/>
          <w:lang w:val="fr-FR"/>
        </w:rPr>
        <w:t>)</w:t>
      </w:r>
    </w:p>
    <w:p w14:paraId="2ED3C9E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w:t>
      </w:r>
    </w:p>
    <w:p w14:paraId="0DF578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lang w:val="fr-FR"/>
        </w:rPr>
        <w:t>OV5640_IO_t</w:t>
      </w:r>
      <w:r w:rsidRPr="007D530E">
        <w:rPr>
          <w:rFonts w:ascii="Consolas" w:hAnsi="Consolas" w:cs="Consolas"/>
          <w:color w:val="000000"/>
          <w:kern w:val="0"/>
          <w:sz w:val="20"/>
          <w:szCs w:val="20"/>
          <w:highlight w:val="lightGray"/>
          <w:lang w:val="fr-FR"/>
        </w:rPr>
        <w:t xml:space="preserve">              </w:t>
      </w:r>
      <w:proofErr w:type="spellStart"/>
      <w:proofErr w:type="gramStart"/>
      <w:r w:rsidRPr="007D530E">
        <w:rPr>
          <w:rFonts w:ascii="Consolas" w:hAnsi="Consolas" w:cs="Consolas"/>
          <w:color w:val="000000"/>
          <w:kern w:val="0"/>
          <w:sz w:val="20"/>
          <w:szCs w:val="20"/>
          <w:highlight w:val="lightGray"/>
          <w:lang w:val="fr-FR"/>
        </w:rPr>
        <w:t>IOCtx</w:t>
      </w:r>
      <w:proofErr w:type="spellEnd"/>
      <w:r w:rsidRPr="007D530E">
        <w:rPr>
          <w:rFonts w:ascii="Consolas" w:hAnsi="Consolas" w:cs="Consolas"/>
          <w:color w:val="000000"/>
          <w:kern w:val="0"/>
          <w:sz w:val="20"/>
          <w:szCs w:val="20"/>
          <w:highlight w:val="lightGray"/>
          <w:lang w:val="fr-FR"/>
        </w:rPr>
        <w:t>;</w:t>
      </w:r>
      <w:proofErr w:type="gramEnd"/>
    </w:p>
    <w:p w14:paraId="1D24B72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proofErr w:type="gramStart"/>
      <w:r w:rsidRPr="007D530E">
        <w:rPr>
          <w:rFonts w:ascii="Consolas" w:hAnsi="Consolas" w:cs="Consolas"/>
          <w:color w:val="005032"/>
          <w:kern w:val="0"/>
          <w:sz w:val="20"/>
          <w:szCs w:val="20"/>
          <w:highlight w:val="lightGray"/>
          <w:lang w:val="fr-FR"/>
        </w:rPr>
        <w:t>uint</w:t>
      </w:r>
      <w:proofErr w:type="gramEnd"/>
      <w:r w:rsidRPr="007D530E">
        <w:rPr>
          <w:rFonts w:ascii="Consolas" w:hAnsi="Consolas" w:cs="Consolas"/>
          <w:color w:val="005032"/>
          <w:kern w:val="0"/>
          <w:sz w:val="20"/>
          <w:szCs w:val="20"/>
          <w:highlight w:val="lightGray"/>
          <w:lang w:val="fr-FR"/>
        </w:rPr>
        <w:t>32_t</w:t>
      </w:r>
      <w:r w:rsidRPr="007D530E">
        <w:rPr>
          <w:rFonts w:ascii="Consolas" w:hAnsi="Consolas" w:cs="Consolas"/>
          <w:color w:val="000000"/>
          <w:kern w:val="0"/>
          <w:sz w:val="20"/>
          <w:szCs w:val="20"/>
          <w:highlight w:val="lightGray"/>
          <w:lang w:val="fr-FR"/>
        </w:rPr>
        <w:t xml:space="preserve">                 id;</w:t>
      </w:r>
    </w:p>
    <w:p w14:paraId="2492651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rPr>
        <w:t>uint32_t</w:t>
      </w:r>
      <w:r w:rsidRPr="007D530E">
        <w:rPr>
          <w:rFonts w:ascii="Consolas" w:hAnsi="Consolas" w:cs="Consolas"/>
          <w:color w:val="000000"/>
          <w:kern w:val="0"/>
          <w:sz w:val="20"/>
          <w:szCs w:val="20"/>
          <w:highlight w:val="lightGray"/>
        </w:rPr>
        <w:t xml:space="preserve">                 status = 0;</w:t>
      </w:r>
    </w:p>
    <w:p w14:paraId="1F3D507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color w:val="005032"/>
          <w:kern w:val="0"/>
          <w:sz w:val="20"/>
          <w:szCs w:val="20"/>
          <w:highlight w:val="lightGray"/>
        </w:rPr>
        <w:t>OV5640_Object_t</w:t>
      </w:r>
      <w:r w:rsidRPr="007D530E">
        <w:rPr>
          <w:rFonts w:ascii="Consolas" w:hAnsi="Consolas" w:cs="Consolas"/>
          <w:color w:val="000000"/>
          <w:kern w:val="0"/>
          <w:sz w:val="20"/>
          <w:szCs w:val="20"/>
          <w:highlight w:val="lightGray"/>
        </w:rPr>
        <w:t xml:space="preserve">   OV5640Obj;</w:t>
      </w:r>
    </w:p>
    <w:p w14:paraId="0E43C92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GPIO_</w:t>
      </w:r>
      <w:proofErr w:type="gramStart"/>
      <w:r w:rsidRPr="007D530E">
        <w:rPr>
          <w:rFonts w:ascii="Consolas" w:hAnsi="Consolas" w:cs="Consolas"/>
          <w:color w:val="005032"/>
          <w:kern w:val="0"/>
          <w:sz w:val="20"/>
          <w:szCs w:val="20"/>
          <w:highlight w:val="lightGray"/>
        </w:rPr>
        <w:t>InitTypeDef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w:t>
      </w:r>
      <w:proofErr w:type="gramEnd"/>
      <w:r w:rsidRPr="007D530E">
        <w:rPr>
          <w:rFonts w:ascii="Consolas" w:hAnsi="Consolas" w:cs="Consolas"/>
          <w:color w:val="000000"/>
          <w:kern w:val="0"/>
          <w:sz w:val="20"/>
          <w:szCs w:val="20"/>
          <w:highlight w:val="lightGray"/>
        </w:rPr>
        <w:t>_init_structure</w:t>
      </w:r>
      <w:proofErr w:type="spellEnd"/>
      <w:r w:rsidRPr="007D530E">
        <w:rPr>
          <w:rFonts w:ascii="Consolas" w:hAnsi="Consolas" w:cs="Consolas"/>
          <w:color w:val="000000"/>
          <w:kern w:val="0"/>
          <w:sz w:val="20"/>
          <w:szCs w:val="20"/>
          <w:highlight w:val="lightGray"/>
        </w:rPr>
        <w:t>;</w:t>
      </w:r>
    </w:p>
    <w:p w14:paraId="5988CFA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0934ED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Configure the Camera driver */</w:t>
      </w:r>
    </w:p>
    <w:p w14:paraId="5E44CD7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Address</w:t>
      </w:r>
      <w:proofErr w:type="spellEnd"/>
      <w:r w:rsidRPr="007D530E">
        <w:rPr>
          <w:rFonts w:ascii="Consolas" w:hAnsi="Consolas" w:cs="Consolas"/>
          <w:color w:val="000000"/>
          <w:kern w:val="0"/>
          <w:sz w:val="20"/>
          <w:szCs w:val="20"/>
          <w:highlight w:val="lightGray"/>
        </w:rPr>
        <w:t xml:space="preserve">     = CAMERA_OV5640_ADDRESS;</w:t>
      </w:r>
    </w:p>
    <w:p w14:paraId="108B718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Init</w:t>
      </w:r>
      <w:proofErr w:type="spellEnd"/>
      <w:r w:rsidRPr="007D530E">
        <w:rPr>
          <w:rFonts w:ascii="Consolas" w:hAnsi="Consolas" w:cs="Consolas"/>
          <w:color w:val="000000"/>
          <w:kern w:val="0"/>
          <w:sz w:val="20"/>
          <w:szCs w:val="20"/>
          <w:highlight w:val="lightGray"/>
        </w:rPr>
        <w:t xml:space="preserve">        = BSP_I2C2_Init;</w:t>
      </w:r>
    </w:p>
    <w:p w14:paraId="508E0D7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DeInit</w:t>
      </w:r>
      <w:proofErr w:type="spellEnd"/>
      <w:r w:rsidRPr="007D530E">
        <w:rPr>
          <w:rFonts w:ascii="Consolas" w:hAnsi="Consolas" w:cs="Consolas"/>
          <w:color w:val="000000"/>
          <w:kern w:val="0"/>
          <w:sz w:val="20"/>
          <w:szCs w:val="20"/>
          <w:highlight w:val="lightGray"/>
        </w:rPr>
        <w:t xml:space="preserve">      = BSP_I2C2_DeInit;</w:t>
      </w:r>
    </w:p>
    <w:p w14:paraId="74A7A9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ReadReg</w:t>
      </w:r>
      <w:proofErr w:type="spellEnd"/>
      <w:r w:rsidRPr="007D530E">
        <w:rPr>
          <w:rFonts w:ascii="Consolas" w:hAnsi="Consolas" w:cs="Consolas"/>
          <w:color w:val="000000"/>
          <w:kern w:val="0"/>
          <w:sz w:val="20"/>
          <w:szCs w:val="20"/>
          <w:highlight w:val="lightGray"/>
        </w:rPr>
        <w:t xml:space="preserve">     = BSP_I2C2_ReadReg16;</w:t>
      </w:r>
    </w:p>
    <w:p w14:paraId="5F2C1AA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WriteReg</w:t>
      </w:r>
      <w:proofErr w:type="spellEnd"/>
      <w:r w:rsidRPr="007D530E">
        <w:rPr>
          <w:rFonts w:ascii="Consolas" w:hAnsi="Consolas" w:cs="Consolas"/>
          <w:color w:val="000000"/>
          <w:kern w:val="0"/>
          <w:sz w:val="20"/>
          <w:szCs w:val="20"/>
          <w:highlight w:val="lightGray"/>
        </w:rPr>
        <w:t xml:space="preserve">    = BSP_I2C2_WriteReg16;</w:t>
      </w:r>
    </w:p>
    <w:p w14:paraId="3A07B90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GetTick</w:t>
      </w:r>
      <w:proofErr w:type="spellEnd"/>
      <w:r w:rsidRPr="007D530E">
        <w:rPr>
          <w:rFonts w:ascii="Consolas" w:hAnsi="Consolas" w:cs="Consolas"/>
          <w:color w:val="000000"/>
          <w:kern w:val="0"/>
          <w:sz w:val="20"/>
          <w:szCs w:val="20"/>
          <w:highlight w:val="lightGray"/>
        </w:rPr>
        <w:t xml:space="preserve">     = </w:t>
      </w:r>
      <w:proofErr w:type="spellStart"/>
      <w:r w:rsidRPr="007D530E">
        <w:rPr>
          <w:rFonts w:ascii="Consolas" w:hAnsi="Consolas" w:cs="Consolas"/>
          <w:color w:val="000000"/>
          <w:kern w:val="0"/>
          <w:sz w:val="20"/>
          <w:szCs w:val="20"/>
          <w:highlight w:val="lightGray"/>
        </w:rPr>
        <w:t>BSP_GetTick</w:t>
      </w:r>
      <w:proofErr w:type="spellEnd"/>
      <w:r w:rsidRPr="007D530E">
        <w:rPr>
          <w:rFonts w:ascii="Consolas" w:hAnsi="Consolas" w:cs="Consolas"/>
          <w:color w:val="000000"/>
          <w:kern w:val="0"/>
          <w:sz w:val="20"/>
          <w:szCs w:val="20"/>
          <w:highlight w:val="lightGray"/>
        </w:rPr>
        <w:t>;</w:t>
      </w:r>
    </w:p>
    <w:p w14:paraId="555165F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EC229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Reset sensor */</w:t>
      </w:r>
    </w:p>
    <w:p w14:paraId="69B9FD8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Pin</w:t>
      </w:r>
      <w:proofErr w:type="spellEnd"/>
      <w:proofErr w:type="gramEnd"/>
      <w:r w:rsidRPr="007D530E">
        <w:rPr>
          <w:rFonts w:ascii="Consolas" w:hAnsi="Consolas" w:cs="Consolas"/>
          <w:color w:val="000000"/>
          <w:kern w:val="0"/>
          <w:sz w:val="20"/>
          <w:szCs w:val="20"/>
          <w:highlight w:val="lightGray"/>
        </w:rPr>
        <w:t xml:space="preserve">  = RSTI_PIN | XSDN_PIN;</w:t>
      </w:r>
    </w:p>
    <w:p w14:paraId="1F3FD99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Pull</w:t>
      </w:r>
      <w:proofErr w:type="spellEnd"/>
      <w:proofErr w:type="gramEnd"/>
      <w:r w:rsidRPr="007D530E">
        <w:rPr>
          <w:rFonts w:ascii="Consolas" w:hAnsi="Consolas" w:cs="Consolas"/>
          <w:color w:val="000000"/>
          <w:kern w:val="0"/>
          <w:sz w:val="20"/>
          <w:szCs w:val="20"/>
          <w:highlight w:val="lightGray"/>
        </w:rPr>
        <w:t xml:space="preserve"> = GPIO_NOPULL;</w:t>
      </w:r>
    </w:p>
    <w:p w14:paraId="6F8C57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Mode</w:t>
      </w:r>
      <w:proofErr w:type="spellEnd"/>
      <w:proofErr w:type="gramEnd"/>
      <w:r w:rsidRPr="007D530E">
        <w:rPr>
          <w:rFonts w:ascii="Consolas" w:hAnsi="Consolas" w:cs="Consolas"/>
          <w:color w:val="000000"/>
          <w:kern w:val="0"/>
          <w:sz w:val="20"/>
          <w:szCs w:val="20"/>
          <w:highlight w:val="lightGray"/>
        </w:rPr>
        <w:t xml:space="preserve"> = GPIO_MODE_OUTPUT_PP;</w:t>
      </w:r>
    </w:p>
    <w:p w14:paraId="76008A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Alternate</w:t>
      </w:r>
      <w:proofErr w:type="spellEnd"/>
      <w:proofErr w:type="gramEnd"/>
      <w:r w:rsidRPr="007D530E">
        <w:rPr>
          <w:rFonts w:ascii="Consolas" w:hAnsi="Consolas" w:cs="Consolas"/>
          <w:color w:val="000000"/>
          <w:kern w:val="0"/>
          <w:sz w:val="20"/>
          <w:szCs w:val="20"/>
          <w:highlight w:val="lightGray"/>
        </w:rPr>
        <w:t xml:space="preserve">  = GPIO_AF10_DCMI;</w:t>
      </w:r>
    </w:p>
    <w:p w14:paraId="0DC41E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Init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GPIOI, &amp;</w:t>
      </w:r>
      <w:proofErr w:type="spellStart"/>
      <w:r w:rsidRPr="007D530E">
        <w:rPr>
          <w:rFonts w:ascii="Consolas" w:hAnsi="Consolas" w:cs="Consolas"/>
          <w:color w:val="000000"/>
          <w:kern w:val="0"/>
          <w:sz w:val="20"/>
          <w:szCs w:val="20"/>
          <w:highlight w:val="lightGray"/>
        </w:rPr>
        <w:t>gpio_init_structure</w:t>
      </w:r>
      <w:proofErr w:type="spellEnd"/>
      <w:r w:rsidRPr="007D530E">
        <w:rPr>
          <w:rFonts w:ascii="Consolas" w:hAnsi="Consolas" w:cs="Consolas"/>
          <w:color w:val="000000"/>
          <w:kern w:val="0"/>
          <w:sz w:val="20"/>
          <w:szCs w:val="20"/>
          <w:highlight w:val="lightGray"/>
        </w:rPr>
        <w:t>);</w:t>
      </w:r>
    </w:p>
    <w:p w14:paraId="37E4338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89AC24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Camera sensor RESET sequence */</w:t>
      </w:r>
    </w:p>
    <w:p w14:paraId="741BE2A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Assert the camera STANDBY pin (active </w:t>
      </w:r>
      <w:proofErr w:type="gramStart"/>
      <w:r w:rsidRPr="007D530E">
        <w:rPr>
          <w:rFonts w:ascii="Consolas" w:hAnsi="Consolas" w:cs="Consolas"/>
          <w:color w:val="3F7F5F"/>
          <w:kern w:val="0"/>
          <w:sz w:val="20"/>
          <w:szCs w:val="20"/>
          <w:highlight w:val="lightGray"/>
        </w:rPr>
        <w:t>high)  *</w:t>
      </w:r>
      <w:proofErr w:type="gramEnd"/>
      <w:r w:rsidRPr="007D530E">
        <w:rPr>
          <w:rFonts w:ascii="Consolas" w:hAnsi="Consolas" w:cs="Consolas"/>
          <w:color w:val="3F7F5F"/>
          <w:kern w:val="0"/>
          <w:sz w:val="20"/>
          <w:szCs w:val="20"/>
          <w:highlight w:val="lightGray"/>
        </w:rPr>
        <w:t>/</w:t>
      </w:r>
    </w:p>
    <w:p w14:paraId="6CD2F7B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XSDN_PORT, XSDN_PIN, </w:t>
      </w:r>
      <w:r w:rsidRPr="007D530E">
        <w:rPr>
          <w:rFonts w:ascii="Consolas" w:hAnsi="Consolas" w:cs="Consolas"/>
          <w:i/>
          <w:iCs/>
          <w:color w:val="0000C0"/>
          <w:kern w:val="0"/>
          <w:sz w:val="20"/>
          <w:szCs w:val="20"/>
          <w:highlight w:val="lightGray"/>
        </w:rPr>
        <w:t>GPIO_PIN_SET</w:t>
      </w:r>
      <w:r w:rsidRPr="007D530E">
        <w:rPr>
          <w:rFonts w:ascii="Consolas" w:hAnsi="Consolas" w:cs="Consolas"/>
          <w:color w:val="000000"/>
          <w:kern w:val="0"/>
          <w:sz w:val="20"/>
          <w:szCs w:val="20"/>
          <w:highlight w:val="lightGray"/>
        </w:rPr>
        <w:t>);</w:t>
      </w:r>
    </w:p>
    <w:p w14:paraId="7476C3D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RSTI_PORT, RSTI_PIN, </w:t>
      </w:r>
      <w:r w:rsidRPr="007D530E">
        <w:rPr>
          <w:rFonts w:ascii="Consolas" w:hAnsi="Consolas" w:cs="Consolas"/>
          <w:i/>
          <w:iCs/>
          <w:color w:val="0000C0"/>
          <w:kern w:val="0"/>
          <w:sz w:val="20"/>
          <w:szCs w:val="20"/>
          <w:highlight w:val="lightGray"/>
        </w:rPr>
        <w:t>GPIO_PIN_RESET</w:t>
      </w:r>
      <w:r w:rsidRPr="007D530E">
        <w:rPr>
          <w:rFonts w:ascii="Consolas" w:hAnsi="Consolas" w:cs="Consolas"/>
          <w:color w:val="000000"/>
          <w:kern w:val="0"/>
          <w:sz w:val="20"/>
          <w:szCs w:val="20"/>
          <w:highlight w:val="lightGray"/>
        </w:rPr>
        <w:t>);</w:t>
      </w:r>
    </w:p>
    <w:p w14:paraId="0B43A8C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100);   </w:t>
      </w:r>
      <w:r w:rsidRPr="007D530E">
        <w:rPr>
          <w:rFonts w:ascii="Consolas" w:hAnsi="Consolas" w:cs="Consolas"/>
          <w:color w:val="3F7F5F"/>
          <w:kern w:val="0"/>
          <w:sz w:val="20"/>
          <w:szCs w:val="20"/>
          <w:highlight w:val="lightGray"/>
        </w:rPr>
        <w:t>/* RST and XSDN signals asserted during 100ms */</w:t>
      </w:r>
    </w:p>
    <w:p w14:paraId="3DAFCC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1C3FEA5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De-assert the camera STANDBY pin (active high) */</w:t>
      </w:r>
    </w:p>
    <w:p w14:paraId="5B0E14A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XSDN_PORT, XSDN_PIN, </w:t>
      </w:r>
      <w:r w:rsidRPr="007D530E">
        <w:rPr>
          <w:rFonts w:ascii="Consolas" w:hAnsi="Consolas" w:cs="Consolas"/>
          <w:i/>
          <w:iCs/>
          <w:color w:val="0000C0"/>
          <w:kern w:val="0"/>
          <w:sz w:val="20"/>
          <w:szCs w:val="20"/>
          <w:highlight w:val="lightGray"/>
        </w:rPr>
        <w:t>GPIO_PIN_RESET</w:t>
      </w:r>
      <w:r w:rsidRPr="007D530E">
        <w:rPr>
          <w:rFonts w:ascii="Consolas" w:hAnsi="Consolas" w:cs="Consolas"/>
          <w:color w:val="000000"/>
          <w:kern w:val="0"/>
          <w:sz w:val="20"/>
          <w:szCs w:val="20"/>
          <w:highlight w:val="lightGray"/>
        </w:rPr>
        <w:t>);</w:t>
      </w:r>
    </w:p>
    <w:p w14:paraId="463B06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3);     </w:t>
      </w:r>
      <w:r w:rsidRPr="007D530E">
        <w:rPr>
          <w:rFonts w:ascii="Consolas" w:hAnsi="Consolas" w:cs="Consolas"/>
          <w:color w:val="3F7F5F"/>
          <w:kern w:val="0"/>
          <w:sz w:val="20"/>
          <w:szCs w:val="20"/>
          <w:highlight w:val="lightGray"/>
        </w:rPr>
        <w:t>/* RST de-asserted and XSDN asserted during 3ms */</w:t>
      </w:r>
    </w:p>
    <w:p w14:paraId="6179747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B77269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De-assert the camera RSTI pin (active low) */</w:t>
      </w:r>
    </w:p>
    <w:p w14:paraId="750F81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RSTI_PORT, RSTI_PIN, </w:t>
      </w:r>
      <w:r w:rsidRPr="007D530E">
        <w:rPr>
          <w:rFonts w:ascii="Consolas" w:hAnsi="Consolas" w:cs="Consolas"/>
          <w:i/>
          <w:iCs/>
          <w:color w:val="0000C0"/>
          <w:kern w:val="0"/>
          <w:sz w:val="20"/>
          <w:szCs w:val="20"/>
          <w:highlight w:val="lightGray"/>
        </w:rPr>
        <w:t>GPIO_PIN_SET</w:t>
      </w:r>
      <w:r w:rsidRPr="007D530E">
        <w:rPr>
          <w:rFonts w:ascii="Consolas" w:hAnsi="Consolas" w:cs="Consolas"/>
          <w:color w:val="000000"/>
          <w:kern w:val="0"/>
          <w:sz w:val="20"/>
          <w:szCs w:val="20"/>
          <w:highlight w:val="lightGray"/>
        </w:rPr>
        <w:t>);</w:t>
      </w:r>
    </w:p>
    <w:p w14:paraId="6EDDBE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20);     </w:t>
      </w:r>
      <w:r w:rsidRPr="007D530E">
        <w:rPr>
          <w:rFonts w:ascii="Consolas" w:hAnsi="Consolas" w:cs="Consolas"/>
          <w:color w:val="3F7F5F"/>
          <w:kern w:val="0"/>
          <w:sz w:val="20"/>
          <w:szCs w:val="20"/>
          <w:highlight w:val="lightGray"/>
        </w:rPr>
        <w:t>/* RST de-asserted during 20ms */</w:t>
      </w:r>
    </w:p>
    <w:p w14:paraId="4BE5F1B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F75BB6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Verify that the Camera module is plugged in */</w:t>
      </w:r>
    </w:p>
    <w:p w14:paraId="72A2A59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Pin</w:t>
      </w:r>
      <w:proofErr w:type="spellEnd"/>
      <w:proofErr w:type="gramEnd"/>
      <w:r w:rsidRPr="007D530E">
        <w:rPr>
          <w:rFonts w:ascii="Consolas" w:hAnsi="Consolas" w:cs="Consolas"/>
          <w:color w:val="000000"/>
          <w:kern w:val="0"/>
          <w:sz w:val="20"/>
          <w:szCs w:val="20"/>
          <w:highlight w:val="lightGray"/>
        </w:rPr>
        <w:t xml:space="preserve">       = CAM_PLUG_PIN;</w:t>
      </w:r>
    </w:p>
    <w:p w14:paraId="64B8AAB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Pull</w:t>
      </w:r>
      <w:proofErr w:type="spellEnd"/>
      <w:proofErr w:type="gramEnd"/>
      <w:r w:rsidRPr="007D530E">
        <w:rPr>
          <w:rFonts w:ascii="Consolas" w:hAnsi="Consolas" w:cs="Consolas"/>
          <w:color w:val="000000"/>
          <w:kern w:val="0"/>
          <w:sz w:val="20"/>
          <w:szCs w:val="20"/>
          <w:highlight w:val="lightGray"/>
        </w:rPr>
        <w:t xml:space="preserve">      = GPIO_PULLUP;</w:t>
      </w:r>
    </w:p>
    <w:p w14:paraId="1B7AF6B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Mode</w:t>
      </w:r>
      <w:proofErr w:type="spellEnd"/>
      <w:proofErr w:type="gramEnd"/>
      <w:r w:rsidRPr="007D530E">
        <w:rPr>
          <w:rFonts w:ascii="Consolas" w:hAnsi="Consolas" w:cs="Consolas"/>
          <w:color w:val="000000"/>
          <w:kern w:val="0"/>
          <w:sz w:val="20"/>
          <w:szCs w:val="20"/>
          <w:highlight w:val="lightGray"/>
        </w:rPr>
        <w:t xml:space="preserve">      = GPIO_MODE_INPUT;</w:t>
      </w:r>
    </w:p>
    <w:p w14:paraId="5758A7F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Init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CAM_PLUG_PORT, &amp;</w:t>
      </w:r>
      <w:proofErr w:type="spellStart"/>
      <w:r w:rsidRPr="007D530E">
        <w:rPr>
          <w:rFonts w:ascii="Consolas" w:hAnsi="Consolas" w:cs="Consolas"/>
          <w:color w:val="000000"/>
          <w:kern w:val="0"/>
          <w:sz w:val="20"/>
          <w:szCs w:val="20"/>
          <w:highlight w:val="lightGray"/>
        </w:rPr>
        <w:t>gpio_init_structure</w:t>
      </w:r>
      <w:proofErr w:type="spellEnd"/>
      <w:r w:rsidRPr="007D530E">
        <w:rPr>
          <w:rFonts w:ascii="Consolas" w:hAnsi="Consolas" w:cs="Consolas"/>
          <w:color w:val="000000"/>
          <w:kern w:val="0"/>
          <w:sz w:val="20"/>
          <w:szCs w:val="20"/>
          <w:highlight w:val="lightGray"/>
        </w:rPr>
        <w:t>);</w:t>
      </w:r>
    </w:p>
    <w:p w14:paraId="7F2FCF5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8325A6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r w:rsidRPr="007D530E">
        <w:rPr>
          <w:rFonts w:ascii="Consolas" w:hAnsi="Consolas" w:cs="Consolas"/>
          <w:color w:val="005032"/>
          <w:kern w:val="0"/>
          <w:sz w:val="20"/>
          <w:szCs w:val="20"/>
          <w:highlight w:val="lightGray"/>
        </w:rPr>
        <w:t>uint32_</w:t>
      </w:r>
      <w:proofErr w:type="gramStart"/>
      <w:r w:rsidRPr="007D530E">
        <w:rPr>
          <w:rFonts w:ascii="Consolas" w:hAnsi="Consolas" w:cs="Consolas"/>
          <w:color w:val="005032"/>
          <w:kern w:val="0"/>
          <w:sz w:val="20"/>
          <w:szCs w:val="20"/>
          <w:highlight w:val="lightGray"/>
        </w:rPr>
        <w:t>t</w:t>
      </w:r>
      <w:r w:rsidRPr="007D530E">
        <w:rPr>
          <w:rFonts w:ascii="Consolas" w:hAnsi="Consolas" w:cs="Consolas"/>
          <w:color w:val="000000"/>
          <w:kern w:val="0"/>
          <w:sz w:val="20"/>
          <w:szCs w:val="20"/>
          <w:highlight w:val="lightGray"/>
        </w:rPr>
        <w:t>)</w:t>
      </w:r>
      <w:proofErr w:type="spellStart"/>
      <w:r w:rsidRPr="007D530E">
        <w:rPr>
          <w:rFonts w:ascii="Consolas" w:hAnsi="Consolas" w:cs="Consolas"/>
          <w:color w:val="000000"/>
          <w:kern w:val="0"/>
          <w:sz w:val="20"/>
          <w:szCs w:val="20"/>
          <w:highlight w:val="lightGray"/>
        </w:rPr>
        <w:t>HAL</w:t>
      </w:r>
      <w:proofErr w:type="gramEnd"/>
      <w:r w:rsidRPr="007D530E">
        <w:rPr>
          <w:rFonts w:ascii="Consolas" w:hAnsi="Consolas" w:cs="Consolas"/>
          <w:color w:val="000000"/>
          <w:kern w:val="0"/>
          <w:sz w:val="20"/>
          <w:szCs w:val="20"/>
          <w:highlight w:val="lightGray"/>
        </w:rPr>
        <w:t>_GPIO_ReadPin</w:t>
      </w:r>
      <w:proofErr w:type="spellEnd"/>
      <w:r w:rsidRPr="007D530E">
        <w:rPr>
          <w:rFonts w:ascii="Consolas" w:hAnsi="Consolas" w:cs="Consolas"/>
          <w:color w:val="000000"/>
          <w:kern w:val="0"/>
          <w:sz w:val="20"/>
          <w:szCs w:val="20"/>
          <w:highlight w:val="lightGray"/>
        </w:rPr>
        <w:t>(CAM_PLUG_PORT, CAM_PLUG_PIN) &amp; CAM_PLUG_PIN) == CAM_PLUG_PIN)</w:t>
      </w:r>
    </w:p>
    <w:p w14:paraId="6EC30FE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C4740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1;</w:t>
      </w:r>
    </w:p>
    <w:p w14:paraId="6493B7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1F9EB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w:t>
      </w:r>
    </w:p>
    <w:p w14:paraId="3BD0033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OV5640_RegisterBusIO (&amp;OV5640Obj, &amp;</w:t>
      </w:r>
      <w:proofErr w:type="spellStart"/>
      <w:r w:rsidRPr="007D530E">
        <w:rPr>
          <w:rFonts w:ascii="Consolas" w:hAnsi="Consolas" w:cs="Consolas"/>
          <w:color w:val="000000"/>
          <w:kern w:val="0"/>
          <w:sz w:val="20"/>
          <w:szCs w:val="20"/>
          <w:highlight w:val="lightGray"/>
        </w:rPr>
        <w:t>IOCtx</w:t>
      </w:r>
      <w:proofErr w:type="spellEnd"/>
      <w:r w:rsidRPr="007D530E">
        <w:rPr>
          <w:rFonts w:ascii="Consolas" w:hAnsi="Consolas" w:cs="Consolas"/>
          <w:color w:val="000000"/>
          <w:kern w:val="0"/>
          <w:sz w:val="20"/>
          <w:szCs w:val="20"/>
          <w:highlight w:val="lightGray"/>
        </w:rPr>
        <w:t>) != OV5640_OK)</w:t>
      </w:r>
    </w:p>
    <w:p w14:paraId="3617CBB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9EE0B0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4C2B1C6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CEDB97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/*Read ID*/</w:t>
      </w:r>
    </w:p>
    <w:p w14:paraId="36F000F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OV5640_ReadID(&amp;OV5640Obj, &amp;id) != OV5640_OK)</w:t>
      </w:r>
    </w:p>
    <w:p w14:paraId="3061C03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1172E6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615C29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7ABCFF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id == OV5640_ID)</w:t>
      </w:r>
    </w:p>
    <w:p w14:paraId="055628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552D9D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/*Initialize*/</w:t>
      </w:r>
    </w:p>
    <w:p w14:paraId="667C0E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OV5640_Init(&amp;OV5640Obj, CAMERA_R320x240, CAMERA_PF_RGB565) != OV5640_OK)</w:t>
      </w:r>
    </w:p>
    <w:p w14:paraId="40569E8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60C6C7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35AB1A9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028775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B760B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Enable and set </w:t>
      </w:r>
      <w:proofErr w:type="spellStart"/>
      <w:r w:rsidRPr="007D530E">
        <w:rPr>
          <w:rFonts w:ascii="Consolas" w:hAnsi="Consolas" w:cs="Consolas"/>
          <w:color w:val="3F7F5F"/>
          <w:kern w:val="0"/>
          <w:sz w:val="20"/>
          <w:szCs w:val="20"/>
          <w:highlight w:val="lightGray"/>
        </w:rPr>
        <w:t>SynchroCodes</w:t>
      </w:r>
      <w:proofErr w:type="spellEnd"/>
      <w:r w:rsidRPr="007D530E">
        <w:rPr>
          <w:rFonts w:ascii="Consolas" w:hAnsi="Consolas" w:cs="Consolas"/>
          <w:color w:val="3F7F5F"/>
          <w:kern w:val="0"/>
          <w:sz w:val="20"/>
          <w:szCs w:val="20"/>
          <w:highlight w:val="lightGray"/>
        </w:rPr>
        <w:t xml:space="preserve"> CCIR to the camera Module */</w:t>
      </w:r>
    </w:p>
    <w:p w14:paraId="6A94085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FrameStartCode</w:t>
      </w:r>
      <w:proofErr w:type="spellEnd"/>
      <w:r w:rsidRPr="007D530E">
        <w:rPr>
          <w:rFonts w:ascii="Consolas" w:hAnsi="Consolas" w:cs="Consolas"/>
          <w:color w:val="000000"/>
          <w:kern w:val="0"/>
          <w:sz w:val="20"/>
          <w:szCs w:val="20"/>
          <w:highlight w:val="lightGray"/>
        </w:rPr>
        <w:t xml:space="preserve"> = 0xF4;</w:t>
      </w:r>
    </w:p>
    <w:p w14:paraId="4C11909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FrameEndCode</w:t>
      </w:r>
      <w:proofErr w:type="spellEnd"/>
      <w:r w:rsidRPr="007D530E">
        <w:rPr>
          <w:rFonts w:ascii="Consolas" w:hAnsi="Consolas" w:cs="Consolas"/>
          <w:color w:val="000000"/>
          <w:kern w:val="0"/>
          <w:sz w:val="20"/>
          <w:szCs w:val="20"/>
          <w:highlight w:val="lightGray"/>
        </w:rPr>
        <w:t xml:space="preserve">   = 0xF3;</w:t>
      </w:r>
    </w:p>
    <w:p w14:paraId="58E471D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LineStartCode</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0xF2;</w:t>
      </w:r>
    </w:p>
    <w:p w14:paraId="4EEFB9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LineEndCode</w:t>
      </w:r>
      <w:proofErr w:type="spellEnd"/>
      <w:r w:rsidRPr="007D530E">
        <w:rPr>
          <w:rFonts w:ascii="Consolas" w:hAnsi="Consolas" w:cs="Consolas"/>
          <w:color w:val="000000"/>
          <w:kern w:val="0"/>
          <w:sz w:val="20"/>
          <w:szCs w:val="20"/>
          <w:highlight w:val="lightGray"/>
        </w:rPr>
        <w:t xml:space="preserve">    = 0xF1;</w:t>
      </w:r>
    </w:p>
    <w:p w14:paraId="5DB48A4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22AB09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OV5640_EmbeddedSynchroConfig(&amp;OV5640Obj,&amp;pSyncroCodes) !=OV5640_OK)</w:t>
      </w:r>
    </w:p>
    <w:p w14:paraId="6AC5A46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B405CD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2F361C6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9EBE6F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A088C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34F8D95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Disable Flip and mirror effect */</w:t>
      </w:r>
    </w:p>
    <w:p w14:paraId="49B624F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OV5640_MirrorFlipConfig(&amp;OV5640Obj, OV5640_MIRROR_FLIP_NONE)!= OV5640_OK)</w:t>
      </w:r>
    </w:p>
    <w:p w14:paraId="6BB5BD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6377F8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0A2556D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581FB7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698808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5388CB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1F7FB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r w:rsidRPr="007D530E">
        <w:rPr>
          <w:rFonts w:ascii="Consolas" w:hAnsi="Consolas" w:cs="Consolas"/>
          <w:b/>
          <w:bCs/>
          <w:color w:val="7F0055"/>
          <w:kern w:val="0"/>
          <w:sz w:val="20"/>
          <w:szCs w:val="20"/>
          <w:highlight w:val="lightGray"/>
        </w:rPr>
        <w:t>else</w:t>
      </w:r>
    </w:p>
    <w:p w14:paraId="617C64A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C2DC0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024538D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4A245F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06378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return</w:t>
      </w:r>
      <w:r w:rsidRPr="007D530E">
        <w:rPr>
          <w:rFonts w:ascii="Consolas" w:hAnsi="Consolas" w:cs="Consolas"/>
          <w:color w:val="000000"/>
          <w:kern w:val="0"/>
          <w:sz w:val="20"/>
          <w:szCs w:val="20"/>
          <w:highlight w:val="lightGray"/>
        </w:rPr>
        <w:t xml:space="preserve"> status;</w:t>
      </w:r>
    </w:p>
    <w:p w14:paraId="1318F1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3EF0744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9AA569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06C87D3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Display</w:t>
      </w:r>
      <w:proofErr w:type="gramEnd"/>
      <w:r w:rsidRPr="007D530E">
        <w:rPr>
          <w:rFonts w:ascii="Consolas" w:hAnsi="Consolas" w:cs="Consolas"/>
          <w:color w:val="3F7F5F"/>
          <w:kern w:val="0"/>
          <w:sz w:val="20"/>
          <w:szCs w:val="20"/>
          <w:highlight w:val="lightGray"/>
        </w:rPr>
        <w:t xml:space="preserve"> main example messages</w:t>
      </w:r>
    </w:p>
    <w:p w14:paraId="5477FD0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1A328D7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2069261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7CE6BB0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Example_Description</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3AA2261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799BB6F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GUI functions */</w:t>
      </w:r>
    </w:p>
    <w:p w14:paraId="65C7ED1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UTIL_LCD_SetFuncDriver</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LCD_Driver</w:t>
      </w:r>
      <w:proofErr w:type="spellEnd"/>
      <w:r w:rsidRPr="007D530E">
        <w:rPr>
          <w:rFonts w:ascii="Consolas" w:hAnsi="Consolas" w:cs="Consolas"/>
          <w:color w:val="000000"/>
          <w:kern w:val="0"/>
          <w:sz w:val="20"/>
          <w:szCs w:val="20"/>
          <w:highlight w:val="lightGray"/>
        </w:rPr>
        <w:t>);</w:t>
      </w:r>
    </w:p>
    <w:p w14:paraId="41DE610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B3DC1D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Clear the LCD */</w:t>
      </w:r>
    </w:p>
    <w:p w14:paraId="5B42C6B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Clear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2BCF859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34419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font */</w:t>
      </w:r>
    </w:p>
    <w:p w14:paraId="768DF12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UTIL_LCD_SetFont(&amp;Font16);</w:t>
      </w:r>
    </w:p>
    <w:p w14:paraId="3E6871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7E4A39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Clear the LCD */</w:t>
      </w:r>
    </w:p>
    <w:p w14:paraId="2963D6A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Clear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762FA55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1CE76D3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the LCD Text Color */</w:t>
      </w:r>
    </w:p>
    <w:p w14:paraId="7556038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7FD2AB2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UTIL_LCD_COLOR_DARKBLUE);</w:t>
      </w:r>
    </w:p>
    <w:p w14:paraId="4FFE133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1335F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Display LCD messages */</w:t>
      </w:r>
    </w:p>
    <w:p w14:paraId="0ADEA3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FillRect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5, 320, 80, UTIL_LCD_COLOR_DARKBLUE);</w:t>
      </w:r>
    </w:p>
    <w:p w14:paraId="1A26726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 Continuous Capture in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5000963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20,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"Embedded Synchronization Mode"</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418F94E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35,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 and Suspend-Resume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3C50EC8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lang w:val="fr-FR"/>
        </w:rPr>
        <w:t>UTIL_LCD_</w:t>
      </w:r>
      <w:proofErr w:type="gramStart"/>
      <w:r w:rsidRPr="007D530E">
        <w:rPr>
          <w:rFonts w:ascii="Consolas" w:hAnsi="Consolas" w:cs="Consolas"/>
          <w:color w:val="000000"/>
          <w:kern w:val="0"/>
          <w:sz w:val="20"/>
          <w:szCs w:val="20"/>
          <w:highlight w:val="lightGray"/>
          <w:lang w:val="fr-FR"/>
        </w:rPr>
        <w:t>DisplayStringAt</w:t>
      </w:r>
      <w:proofErr w:type="spellEnd"/>
      <w:r w:rsidRPr="007D530E">
        <w:rPr>
          <w:rFonts w:ascii="Consolas" w:hAnsi="Consolas" w:cs="Consolas"/>
          <w:color w:val="000000"/>
          <w:kern w:val="0"/>
          <w:sz w:val="20"/>
          <w:szCs w:val="20"/>
          <w:highlight w:val="lightGray"/>
          <w:lang w:val="fr-FR"/>
        </w:rPr>
        <w:t>(</w:t>
      </w:r>
      <w:proofErr w:type="gramEnd"/>
      <w:r w:rsidRPr="007D530E">
        <w:rPr>
          <w:rFonts w:ascii="Consolas" w:hAnsi="Consolas" w:cs="Consolas"/>
          <w:color w:val="000000"/>
          <w:kern w:val="0"/>
          <w:sz w:val="20"/>
          <w:szCs w:val="20"/>
          <w:highlight w:val="lightGray"/>
          <w:lang w:val="fr-FR"/>
        </w:rPr>
        <w:t>0, 50, (</w:t>
      </w:r>
      <w:r w:rsidRPr="007D530E">
        <w:rPr>
          <w:rFonts w:ascii="Consolas" w:hAnsi="Consolas" w:cs="Consolas"/>
          <w:color w:val="005032"/>
          <w:kern w:val="0"/>
          <w:sz w:val="20"/>
          <w:szCs w:val="20"/>
          <w:highlight w:val="lightGray"/>
          <w:lang w:val="fr-FR"/>
        </w:rPr>
        <w:t>uint8_t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2A00FF"/>
          <w:kern w:val="0"/>
          <w:sz w:val="20"/>
          <w:szCs w:val="20"/>
          <w:highlight w:val="lightGray"/>
          <w:lang w:val="fr-FR"/>
        </w:rPr>
        <w:t xml:space="preserve">" </w:t>
      </w:r>
      <w:proofErr w:type="spellStart"/>
      <w:r w:rsidRPr="007D530E">
        <w:rPr>
          <w:rFonts w:ascii="Consolas" w:hAnsi="Consolas" w:cs="Consolas"/>
          <w:color w:val="2A00FF"/>
          <w:kern w:val="0"/>
          <w:sz w:val="20"/>
          <w:szCs w:val="20"/>
          <w:highlight w:val="lightGray"/>
          <w:lang w:val="fr-FR"/>
        </w:rPr>
        <w:t>example</w:t>
      </w:r>
      <w:proofErr w:type="spellEnd"/>
      <w:r w:rsidRPr="007D530E">
        <w:rPr>
          <w:rFonts w:ascii="Consolas" w:hAnsi="Consolas" w:cs="Consolas"/>
          <w:color w:val="2A00FF"/>
          <w:kern w:val="0"/>
          <w:sz w:val="20"/>
          <w:szCs w:val="20"/>
          <w:highlight w:val="lightGray"/>
          <w:lang w:val="fr-FR"/>
        </w:rPr>
        <w:t>: RGB Format "</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i/>
          <w:iCs/>
          <w:color w:val="0000C0"/>
          <w:kern w:val="0"/>
          <w:sz w:val="20"/>
          <w:szCs w:val="20"/>
          <w:highlight w:val="lightGray"/>
          <w:lang w:val="fr-FR"/>
        </w:rPr>
        <w:t>CENTER_MODE</w:t>
      </w:r>
      <w:r w:rsidRPr="007D530E">
        <w:rPr>
          <w:rFonts w:ascii="Consolas" w:hAnsi="Consolas" w:cs="Consolas"/>
          <w:color w:val="000000"/>
          <w:kern w:val="0"/>
          <w:sz w:val="20"/>
          <w:szCs w:val="20"/>
          <w:highlight w:val="lightGray"/>
          <w:lang w:val="fr-FR"/>
        </w:rPr>
        <w:t>);</w:t>
      </w:r>
    </w:p>
    <w:p w14:paraId="078E421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lang w:val="fr-FR"/>
        </w:rPr>
        <w:t>UTIL_LCD_SetFont</w:t>
      </w:r>
      <w:proofErr w:type="spellEnd"/>
      <w:r w:rsidRPr="007D530E">
        <w:rPr>
          <w:rFonts w:ascii="Consolas" w:hAnsi="Consolas" w:cs="Consolas"/>
          <w:color w:val="000000"/>
          <w:kern w:val="0"/>
          <w:sz w:val="20"/>
          <w:szCs w:val="20"/>
          <w:highlight w:val="lightGray"/>
          <w:lang w:val="fr-FR"/>
        </w:rPr>
        <w:t>(&amp;Font12</w:t>
      </w:r>
      <w:proofErr w:type="gramStart"/>
      <w:r w:rsidRPr="007D530E">
        <w:rPr>
          <w:rFonts w:ascii="Consolas" w:hAnsi="Consolas" w:cs="Consolas"/>
          <w:color w:val="000000"/>
          <w:kern w:val="0"/>
          <w:sz w:val="20"/>
          <w:szCs w:val="20"/>
          <w:highlight w:val="lightGray"/>
          <w:lang w:val="fr-FR"/>
        </w:rPr>
        <w:t>);</w:t>
      </w:r>
      <w:proofErr w:type="gramEnd"/>
    </w:p>
    <w:p w14:paraId="7789764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FillRect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150, 320, 50, UTIL_LCD_COLOR_DARKBLUE);</w:t>
      </w:r>
    </w:p>
    <w:p w14:paraId="6F8B04B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4340BD9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UTIL_LCD_COLOR_DARKBLUE);</w:t>
      </w:r>
    </w:p>
    <w:p w14:paraId="25B727D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150,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"Press USER push-button"</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7E80745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165,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"to start:"</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20FB220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180,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"then to Suspend/Resume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5D54BE2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UTIL_LCD_COLOR_GRAY);</w:t>
      </w:r>
    </w:p>
    <w:p w14:paraId="170FE20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UTIL_LCD_COLOR_ORANGE);</w:t>
      </w:r>
    </w:p>
    <w:p w14:paraId="575F8DD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210,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"CREATED BY : JAAFER HOSNI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07D18D1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0D1F256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EEA4C5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7D7F655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EXTI</w:t>
      </w:r>
      <w:proofErr w:type="gramEnd"/>
      <w:r w:rsidRPr="007D530E">
        <w:rPr>
          <w:rFonts w:ascii="Consolas" w:hAnsi="Consolas" w:cs="Consolas"/>
          <w:color w:val="3F7F5F"/>
          <w:kern w:val="0"/>
          <w:sz w:val="20"/>
          <w:szCs w:val="20"/>
          <w:highlight w:val="lightGray"/>
        </w:rPr>
        <w:t xml:space="preserve"> line rising detection callback.</w:t>
      </w:r>
    </w:p>
    <w:p w14:paraId="1B60B7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GPIO</w:t>
      </w:r>
      <w:proofErr w:type="gramEnd"/>
      <w:r w:rsidRPr="007D530E">
        <w:rPr>
          <w:rFonts w:ascii="Consolas" w:hAnsi="Consolas" w:cs="Consolas"/>
          <w:color w:val="3F7F5F"/>
          <w:kern w:val="0"/>
          <w:sz w:val="20"/>
          <w:szCs w:val="20"/>
          <w:highlight w:val="lightGray"/>
        </w:rPr>
        <w:t>_Pin</w:t>
      </w:r>
      <w:proofErr w:type="spellEnd"/>
      <w:r w:rsidRPr="007D530E">
        <w:rPr>
          <w:rFonts w:ascii="Consolas" w:hAnsi="Consolas" w:cs="Consolas"/>
          <w:color w:val="3F7F5F"/>
          <w:kern w:val="0"/>
          <w:sz w:val="20"/>
          <w:szCs w:val="20"/>
          <w:highlight w:val="lightGray"/>
        </w:rPr>
        <w:t>: Specifies the port pin connected to corresponding EXTI line.</w:t>
      </w:r>
    </w:p>
    <w:p w14:paraId="685FB56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lastRenderedPageBreak/>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3ABE0C0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27E02E7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HAL_GPIO_EXTI_Rising_</w:t>
      </w:r>
      <w:proofErr w:type="gramStart"/>
      <w:r w:rsidRPr="007D530E">
        <w:rPr>
          <w:rFonts w:ascii="Consolas" w:hAnsi="Consolas" w:cs="Consolas"/>
          <w:b/>
          <w:bCs/>
          <w:color w:val="000000"/>
          <w:kern w:val="0"/>
          <w:sz w:val="20"/>
          <w:szCs w:val="20"/>
          <w:highlight w:val="lightGray"/>
        </w:rPr>
        <w:t>Callback</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5032"/>
          <w:kern w:val="0"/>
          <w:sz w:val="20"/>
          <w:szCs w:val="20"/>
          <w:highlight w:val="lightGray"/>
        </w:rPr>
        <w:t>uint16_t</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GPIO_Pin</w:t>
      </w:r>
      <w:proofErr w:type="spellEnd"/>
      <w:r w:rsidRPr="007D530E">
        <w:rPr>
          <w:rFonts w:ascii="Consolas" w:hAnsi="Consolas" w:cs="Consolas"/>
          <w:color w:val="000000"/>
          <w:kern w:val="0"/>
          <w:sz w:val="20"/>
          <w:szCs w:val="20"/>
          <w:highlight w:val="lightGray"/>
        </w:rPr>
        <w:t>)</w:t>
      </w:r>
    </w:p>
    <w:p w14:paraId="5E62DDA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11DEFEE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Prevent unused argument(s) compilation warning */</w:t>
      </w:r>
    </w:p>
    <w:p w14:paraId="32E5C19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UNUSED(</w:t>
      </w:r>
      <w:proofErr w:type="spellStart"/>
      <w:r w:rsidRPr="007D530E">
        <w:rPr>
          <w:rFonts w:ascii="Consolas" w:hAnsi="Consolas" w:cs="Consolas"/>
          <w:color w:val="000000"/>
          <w:kern w:val="0"/>
          <w:sz w:val="20"/>
          <w:szCs w:val="20"/>
          <w:highlight w:val="lightGray"/>
        </w:rPr>
        <w:t>GPIO_Pin</w:t>
      </w:r>
      <w:proofErr w:type="spellEnd"/>
      <w:r w:rsidRPr="007D530E">
        <w:rPr>
          <w:rFonts w:ascii="Consolas" w:hAnsi="Consolas" w:cs="Consolas"/>
          <w:color w:val="000000"/>
          <w:kern w:val="0"/>
          <w:sz w:val="20"/>
          <w:szCs w:val="20"/>
          <w:highlight w:val="lightGray"/>
        </w:rPr>
        <w:t>);</w:t>
      </w:r>
    </w:p>
    <w:p w14:paraId="3340268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SET</w:t>
      </w:r>
      <w:r w:rsidRPr="007D530E">
        <w:rPr>
          <w:rFonts w:ascii="Consolas" w:hAnsi="Consolas" w:cs="Consolas"/>
          <w:color w:val="000000"/>
          <w:kern w:val="0"/>
          <w:sz w:val="20"/>
          <w:szCs w:val="20"/>
          <w:highlight w:val="lightGray"/>
        </w:rPr>
        <w:t>;</w:t>
      </w:r>
    </w:p>
    <w:p w14:paraId="78BC75A4" w14:textId="3F13DC9E" w:rsidR="00B65982" w:rsidRDefault="004C1BFA" w:rsidP="004C1BFA">
      <w:pPr>
        <w:rPr>
          <w:rFonts w:ascii="Consolas" w:hAnsi="Consolas" w:cs="Consolas"/>
          <w:color w:val="000000"/>
          <w:kern w:val="0"/>
          <w:sz w:val="20"/>
          <w:szCs w:val="20"/>
        </w:rPr>
      </w:pPr>
      <w:r w:rsidRPr="007D530E">
        <w:rPr>
          <w:rFonts w:ascii="Consolas" w:hAnsi="Consolas" w:cs="Consolas"/>
          <w:color w:val="000000"/>
          <w:kern w:val="0"/>
          <w:sz w:val="20"/>
          <w:szCs w:val="20"/>
          <w:highlight w:val="lightGray"/>
        </w:rPr>
        <w:t>}</w:t>
      </w:r>
    </w:p>
    <w:p w14:paraId="7F145C3F" w14:textId="77777777" w:rsidR="004C1BFA" w:rsidRDefault="004C1BFA" w:rsidP="004C1BFA">
      <w:pPr>
        <w:rPr>
          <w:rFonts w:ascii="Consolas" w:hAnsi="Consolas" w:cs="Consolas"/>
          <w:color w:val="000000"/>
          <w:kern w:val="0"/>
          <w:sz w:val="20"/>
          <w:szCs w:val="20"/>
        </w:rPr>
      </w:pPr>
    </w:p>
    <w:p w14:paraId="3A66E735" w14:textId="77777777" w:rsidR="004C1BFA" w:rsidRDefault="004C1BFA" w:rsidP="004C1BFA">
      <w:pPr>
        <w:rPr>
          <w:rFonts w:ascii="Consolas" w:hAnsi="Consolas" w:cs="Consolas"/>
          <w:color w:val="000000"/>
          <w:kern w:val="0"/>
          <w:sz w:val="20"/>
          <w:szCs w:val="20"/>
        </w:rPr>
      </w:pPr>
    </w:p>
    <w:p w14:paraId="1E916AF0" w14:textId="5C665B36" w:rsidR="009441A5" w:rsidRDefault="009441A5" w:rsidP="009441A5">
      <w:r>
        <w:t xml:space="preserve">Step </w:t>
      </w:r>
      <w:r w:rsidR="00B0618B">
        <w:t>30</w:t>
      </w:r>
      <w:r>
        <w:t>: In file “Core</w:t>
      </w:r>
      <w:r w:rsidR="007D530E">
        <w:t>/</w:t>
      </w:r>
      <w:proofErr w:type="spellStart"/>
      <w:r>
        <w:t>Src</w:t>
      </w:r>
      <w:proofErr w:type="spellEnd"/>
      <w:r w:rsidR="007D530E">
        <w:t>/</w:t>
      </w:r>
      <w:proofErr w:type="spellStart"/>
      <w:r>
        <w:t>main.c</w:t>
      </w:r>
      <w:proofErr w:type="spellEnd"/>
      <w:r>
        <w:t xml:space="preserve">” </w:t>
      </w:r>
      <w:r w:rsidR="00855981">
        <w:t>add the following code to</w:t>
      </w:r>
      <w:r>
        <w:t xml:space="preserve"> the </w:t>
      </w:r>
      <w:proofErr w:type="spellStart"/>
      <w:r w:rsidR="00D13C16">
        <w:rPr>
          <w:rFonts w:ascii="Consolas" w:hAnsi="Consolas" w:cs="Consolas"/>
          <w:b/>
          <w:bCs/>
          <w:color w:val="000000"/>
          <w:kern w:val="0"/>
          <w:sz w:val="20"/>
          <w:szCs w:val="20"/>
          <w:shd w:val="clear" w:color="auto" w:fill="D4D4D4"/>
        </w:rPr>
        <w:t>Error_Handler</w:t>
      </w:r>
      <w:proofErr w:type="spellEnd"/>
      <w:r>
        <w:t xml:space="preserve"> function:</w:t>
      </w:r>
    </w:p>
    <w:p w14:paraId="02E1D9C8" w14:textId="77777777" w:rsidR="00D13C16" w:rsidRDefault="00D13C16" w:rsidP="009441A5"/>
    <w:p w14:paraId="4557F885"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shd w:val="clear" w:color="auto" w:fill="D4D4D4"/>
        </w:rPr>
        <w:t>Error_Handler</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5AE5E297"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40329BF6"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BEGIN </w:t>
      </w:r>
      <w:proofErr w:type="spellStart"/>
      <w:r w:rsidRPr="007D530E">
        <w:rPr>
          <w:rFonts w:ascii="Consolas" w:hAnsi="Consolas" w:cs="Consolas"/>
          <w:color w:val="3F7F5F"/>
          <w:kern w:val="0"/>
          <w:sz w:val="20"/>
          <w:szCs w:val="20"/>
          <w:highlight w:val="lightGray"/>
        </w:rPr>
        <w:t>Error_Handler_Debug</w:t>
      </w:r>
      <w:proofErr w:type="spellEnd"/>
      <w:r w:rsidRPr="007D530E">
        <w:rPr>
          <w:rFonts w:ascii="Consolas" w:hAnsi="Consolas" w:cs="Consolas"/>
          <w:color w:val="3F7F5F"/>
          <w:kern w:val="0"/>
          <w:sz w:val="20"/>
          <w:szCs w:val="20"/>
          <w:highlight w:val="lightGray"/>
        </w:rPr>
        <w:t xml:space="preserve"> */</w:t>
      </w:r>
    </w:p>
    <w:p w14:paraId="709615CA"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can add his own implementation to report the HAL error return state */</w:t>
      </w:r>
    </w:p>
    <w:p w14:paraId="48CED607"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__</w:t>
      </w:r>
      <w:proofErr w:type="spellStart"/>
      <w:r w:rsidRPr="007D530E">
        <w:rPr>
          <w:rFonts w:ascii="Consolas" w:hAnsi="Consolas" w:cs="Consolas"/>
          <w:color w:val="000000"/>
          <w:kern w:val="0"/>
          <w:sz w:val="20"/>
          <w:szCs w:val="20"/>
          <w:highlight w:val="lightGray"/>
        </w:rPr>
        <w:t>disable_</w:t>
      </w:r>
      <w:proofErr w:type="gramStart"/>
      <w:r w:rsidRPr="007D530E">
        <w:rPr>
          <w:rFonts w:ascii="Consolas" w:hAnsi="Consolas" w:cs="Consolas"/>
          <w:color w:val="000000"/>
          <w:kern w:val="0"/>
          <w:sz w:val="20"/>
          <w:szCs w:val="20"/>
          <w:highlight w:val="lightGray"/>
        </w:rPr>
        <w:t>irq</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41F596E5"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(1)</w:t>
      </w:r>
    </w:p>
    <w:p w14:paraId="05AAAC8E"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FAA837F"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Toggle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LED6</w:t>
      </w:r>
      <w:r w:rsidRPr="007D530E">
        <w:rPr>
          <w:rFonts w:ascii="Consolas" w:hAnsi="Consolas" w:cs="Consolas"/>
          <w:color w:val="000000"/>
          <w:kern w:val="0"/>
          <w:sz w:val="20"/>
          <w:szCs w:val="20"/>
          <w:highlight w:val="lightGray"/>
        </w:rPr>
        <w:t>);</w:t>
      </w:r>
    </w:p>
    <w:p w14:paraId="4B839D04"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132B824A"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7321093"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END </w:t>
      </w:r>
      <w:proofErr w:type="spellStart"/>
      <w:r w:rsidRPr="007D530E">
        <w:rPr>
          <w:rFonts w:ascii="Consolas" w:hAnsi="Consolas" w:cs="Consolas"/>
          <w:color w:val="3F7F5F"/>
          <w:kern w:val="0"/>
          <w:sz w:val="20"/>
          <w:szCs w:val="20"/>
          <w:highlight w:val="lightGray"/>
        </w:rPr>
        <w:t>Error_Handler_Debug</w:t>
      </w:r>
      <w:proofErr w:type="spellEnd"/>
      <w:r w:rsidRPr="007D530E">
        <w:rPr>
          <w:rFonts w:ascii="Consolas" w:hAnsi="Consolas" w:cs="Consolas"/>
          <w:color w:val="3F7F5F"/>
          <w:kern w:val="0"/>
          <w:sz w:val="20"/>
          <w:szCs w:val="20"/>
          <w:highlight w:val="lightGray"/>
        </w:rPr>
        <w:t xml:space="preserve"> */</w:t>
      </w:r>
    </w:p>
    <w:p w14:paraId="3447222F" w14:textId="26B29A04" w:rsidR="00D13C16" w:rsidRDefault="00D13C16" w:rsidP="00D13C16">
      <w:pPr>
        <w:rPr>
          <w:rFonts w:ascii="Consolas" w:hAnsi="Consolas" w:cs="Consolas"/>
          <w:color w:val="000000"/>
          <w:kern w:val="0"/>
          <w:sz w:val="20"/>
          <w:szCs w:val="20"/>
        </w:rPr>
      </w:pPr>
      <w:r w:rsidRPr="007D530E">
        <w:rPr>
          <w:rFonts w:ascii="Consolas" w:hAnsi="Consolas" w:cs="Consolas"/>
          <w:color w:val="000000"/>
          <w:kern w:val="0"/>
          <w:sz w:val="20"/>
          <w:szCs w:val="20"/>
          <w:highlight w:val="lightGray"/>
        </w:rPr>
        <w:t>}</w:t>
      </w:r>
    </w:p>
    <w:p w14:paraId="1203B302" w14:textId="77777777" w:rsidR="00D13C16" w:rsidRDefault="00D13C16" w:rsidP="00D13C16">
      <w:pPr>
        <w:rPr>
          <w:rFonts w:ascii="Consolas" w:hAnsi="Consolas" w:cs="Consolas"/>
          <w:color w:val="000000"/>
          <w:kern w:val="0"/>
          <w:sz w:val="20"/>
          <w:szCs w:val="20"/>
        </w:rPr>
      </w:pPr>
    </w:p>
    <w:p w14:paraId="2CC03A56" w14:textId="11CFA5E0" w:rsidR="00423756" w:rsidRDefault="00423756" w:rsidP="00423756">
      <w:r>
        <w:t xml:space="preserve">Step </w:t>
      </w:r>
      <w:r w:rsidR="00DA3145">
        <w:t>3</w:t>
      </w:r>
      <w:r w:rsidR="00B0618B">
        <w:t>1</w:t>
      </w:r>
      <w:r>
        <w:t>: In file “Core-&gt;</w:t>
      </w:r>
      <w:proofErr w:type="spellStart"/>
      <w:r>
        <w:t>Src</w:t>
      </w:r>
      <w:proofErr w:type="spellEnd"/>
      <w:r>
        <w:t>-&gt;</w:t>
      </w:r>
      <w:proofErr w:type="spellStart"/>
      <w:r>
        <w:t>main.c</w:t>
      </w:r>
      <w:proofErr w:type="spellEnd"/>
      <w:r>
        <w:t xml:space="preserve">” </w:t>
      </w:r>
      <w:r w:rsidR="00855981">
        <w:t xml:space="preserve">add the following code to the </w:t>
      </w:r>
      <w:proofErr w:type="spellStart"/>
      <w:r w:rsidR="0014049A">
        <w:rPr>
          <w:rFonts w:ascii="Consolas" w:hAnsi="Consolas" w:cs="Consolas"/>
          <w:color w:val="000000"/>
          <w:kern w:val="0"/>
          <w:sz w:val="20"/>
          <w:szCs w:val="20"/>
          <w:shd w:val="clear" w:color="auto" w:fill="E0E0E0"/>
        </w:rPr>
        <w:t>assert_failed</w:t>
      </w:r>
      <w:proofErr w:type="spellEnd"/>
      <w:r w:rsidR="00855981">
        <w:t xml:space="preserve"> function</w:t>
      </w:r>
      <w:r>
        <w:t>:</w:t>
      </w:r>
    </w:p>
    <w:p w14:paraId="673119EF" w14:textId="77777777" w:rsidR="00423756" w:rsidRDefault="00423756" w:rsidP="00D13C16">
      <w:pPr>
        <w:rPr>
          <w:rFonts w:ascii="Consolas" w:hAnsi="Consolas" w:cs="Consolas"/>
          <w:color w:val="000000"/>
          <w:kern w:val="0"/>
          <w:sz w:val="20"/>
          <w:szCs w:val="20"/>
        </w:rPr>
      </w:pPr>
    </w:p>
    <w:p w14:paraId="2B2A92CB"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shd w:val="clear" w:color="auto" w:fill="E0E0E0"/>
        </w:rPr>
        <w:t>void</w:t>
      </w:r>
      <w:r>
        <w:rPr>
          <w:rFonts w:ascii="Consolas" w:hAnsi="Consolas" w:cs="Consolas"/>
          <w:color w:val="000000"/>
          <w:kern w:val="0"/>
          <w:sz w:val="20"/>
          <w:szCs w:val="20"/>
          <w:shd w:val="clear" w:color="auto" w:fill="E0E0E0"/>
        </w:rPr>
        <w:t xml:space="preserve"> </w:t>
      </w:r>
      <w:proofErr w:type="spellStart"/>
      <w:r>
        <w:rPr>
          <w:rFonts w:ascii="Consolas" w:hAnsi="Consolas" w:cs="Consolas"/>
          <w:color w:val="000000"/>
          <w:kern w:val="0"/>
          <w:sz w:val="20"/>
          <w:szCs w:val="20"/>
          <w:shd w:val="clear" w:color="auto" w:fill="E0E0E0"/>
        </w:rPr>
        <w:t>assert_</w:t>
      </w:r>
      <w:proofErr w:type="gramStart"/>
      <w:r>
        <w:rPr>
          <w:rFonts w:ascii="Consolas" w:hAnsi="Consolas" w:cs="Consolas"/>
          <w:color w:val="000000"/>
          <w:kern w:val="0"/>
          <w:sz w:val="20"/>
          <w:szCs w:val="20"/>
          <w:shd w:val="clear" w:color="auto" w:fill="E0E0E0"/>
        </w:rPr>
        <w:t>failed</w:t>
      </w:r>
      <w:proofErr w:type="spellEnd"/>
      <w:r>
        <w:rPr>
          <w:rFonts w:ascii="Consolas" w:hAnsi="Consolas" w:cs="Consolas"/>
          <w:color w:val="000000"/>
          <w:kern w:val="0"/>
          <w:sz w:val="20"/>
          <w:szCs w:val="20"/>
          <w:shd w:val="clear" w:color="auto" w:fill="E0E0E0"/>
        </w:rPr>
        <w:t>(</w:t>
      </w:r>
      <w:proofErr w:type="gramEnd"/>
      <w:r>
        <w:rPr>
          <w:rFonts w:ascii="Consolas" w:hAnsi="Consolas" w:cs="Consolas"/>
          <w:color w:val="000000"/>
          <w:kern w:val="0"/>
          <w:sz w:val="20"/>
          <w:szCs w:val="20"/>
          <w:shd w:val="clear" w:color="auto" w:fill="E0E0E0"/>
        </w:rPr>
        <w:t>uint8_t *file, uint32_t line)</w:t>
      </w:r>
    </w:p>
    <w:p w14:paraId="1B4E3750"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w:t>
      </w:r>
    </w:p>
    <w:p w14:paraId="22ACA911"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USER CODE BEGIN 6 */</w:t>
      </w:r>
    </w:p>
    <w:p w14:paraId="54DEC312"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Infinite loop */</w:t>
      </w:r>
    </w:p>
    <w:p w14:paraId="00EE77D6"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b/>
          <w:bCs/>
          <w:color w:val="7F0055"/>
          <w:kern w:val="0"/>
          <w:sz w:val="20"/>
          <w:szCs w:val="20"/>
          <w:shd w:val="clear" w:color="auto" w:fill="E0E0E0"/>
        </w:rPr>
        <w:t>while</w:t>
      </w:r>
      <w:r>
        <w:rPr>
          <w:rFonts w:ascii="Consolas" w:hAnsi="Consolas" w:cs="Consolas"/>
          <w:color w:val="000000"/>
          <w:kern w:val="0"/>
          <w:sz w:val="20"/>
          <w:szCs w:val="20"/>
          <w:shd w:val="clear" w:color="auto" w:fill="E0E0E0"/>
        </w:rPr>
        <w:t xml:space="preserve"> (1)</w:t>
      </w:r>
    </w:p>
    <w:p w14:paraId="57780E9A"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p>
    <w:p w14:paraId="33D51D30"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p>
    <w:p w14:paraId="11CD8751"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USER CODE END 6 */</w:t>
      </w:r>
    </w:p>
    <w:p w14:paraId="4A1884D9" w14:textId="14CCEFD7" w:rsidR="00D13C16" w:rsidRDefault="00423756" w:rsidP="00423756">
      <w:pPr>
        <w:rPr>
          <w:rFonts w:ascii="Consolas" w:hAnsi="Consolas" w:cs="Consolas"/>
          <w:color w:val="000000"/>
          <w:kern w:val="0"/>
          <w:sz w:val="20"/>
          <w:szCs w:val="20"/>
          <w:shd w:val="clear" w:color="auto" w:fill="E0E0E0"/>
        </w:rPr>
      </w:pPr>
      <w:r>
        <w:rPr>
          <w:rFonts w:ascii="Consolas" w:hAnsi="Consolas" w:cs="Consolas"/>
          <w:color w:val="000000"/>
          <w:kern w:val="0"/>
          <w:sz w:val="20"/>
          <w:szCs w:val="20"/>
          <w:shd w:val="clear" w:color="auto" w:fill="E0E0E0"/>
        </w:rPr>
        <w:t>}</w:t>
      </w:r>
    </w:p>
    <w:p w14:paraId="0952F5C4" w14:textId="77777777" w:rsidR="00861936" w:rsidRDefault="00861936" w:rsidP="00423756">
      <w:pPr>
        <w:rPr>
          <w:rFonts w:ascii="Consolas" w:hAnsi="Consolas" w:cs="Consolas"/>
          <w:color w:val="000000"/>
          <w:kern w:val="0"/>
          <w:sz w:val="20"/>
          <w:szCs w:val="20"/>
          <w:shd w:val="clear" w:color="auto" w:fill="E0E0E0"/>
        </w:rPr>
      </w:pPr>
    </w:p>
    <w:p w14:paraId="11E5A57E" w14:textId="77777777" w:rsidR="00861936" w:rsidRDefault="00861936" w:rsidP="00423756">
      <w:pPr>
        <w:rPr>
          <w:rFonts w:ascii="Consolas" w:hAnsi="Consolas" w:cs="Consolas"/>
          <w:color w:val="000000"/>
          <w:kern w:val="0"/>
          <w:sz w:val="20"/>
          <w:szCs w:val="20"/>
          <w:shd w:val="clear" w:color="auto" w:fill="E0E0E0"/>
        </w:rPr>
      </w:pPr>
    </w:p>
    <w:p w14:paraId="4C2B91AF" w14:textId="3DA2D5B8" w:rsidR="00FF74C9" w:rsidRDefault="00FF74C9" w:rsidP="00FF74C9">
      <w:r>
        <w:t>Step 3</w:t>
      </w:r>
      <w:r w:rsidR="00B0618B">
        <w:t>2</w:t>
      </w:r>
      <w:r>
        <w:t>: Build the project and enjoy the demonstration.</w:t>
      </w:r>
    </w:p>
    <w:p w14:paraId="48501A81" w14:textId="77777777" w:rsidR="00861936" w:rsidRDefault="00861936" w:rsidP="00423756">
      <w:pPr>
        <w:rPr>
          <w:rFonts w:ascii="Consolas" w:hAnsi="Consolas" w:cs="Consolas"/>
          <w:color w:val="000000"/>
          <w:kern w:val="0"/>
          <w:sz w:val="20"/>
          <w:szCs w:val="20"/>
          <w:shd w:val="clear" w:color="auto" w:fill="E0E0E0"/>
        </w:rPr>
      </w:pPr>
    </w:p>
    <w:p w14:paraId="0F0D50AF" w14:textId="77777777" w:rsidR="00861936" w:rsidRDefault="00861936" w:rsidP="00423756">
      <w:pPr>
        <w:rPr>
          <w:rFonts w:ascii="Consolas" w:hAnsi="Consolas" w:cs="Consolas"/>
          <w:color w:val="000000"/>
          <w:kern w:val="0"/>
          <w:sz w:val="20"/>
          <w:szCs w:val="20"/>
          <w:shd w:val="clear" w:color="auto" w:fill="E0E0E0"/>
        </w:rPr>
      </w:pPr>
    </w:p>
    <w:p w14:paraId="1551E87C" w14:textId="77777777" w:rsidR="00861936" w:rsidRDefault="00861936" w:rsidP="00423756">
      <w:pPr>
        <w:rPr>
          <w:rFonts w:ascii="Consolas" w:hAnsi="Consolas" w:cs="Consolas"/>
          <w:color w:val="000000"/>
          <w:kern w:val="0"/>
          <w:sz w:val="20"/>
          <w:szCs w:val="20"/>
          <w:shd w:val="clear" w:color="auto" w:fill="E0E0E0"/>
        </w:rPr>
      </w:pPr>
    </w:p>
    <w:p w14:paraId="673B3C8F" w14:textId="77777777" w:rsidR="00861936" w:rsidRDefault="00861936" w:rsidP="00423756">
      <w:pPr>
        <w:rPr>
          <w:rFonts w:ascii="Consolas" w:hAnsi="Consolas" w:cs="Consolas"/>
          <w:color w:val="000000"/>
          <w:kern w:val="0"/>
          <w:sz w:val="20"/>
          <w:szCs w:val="20"/>
          <w:shd w:val="clear" w:color="auto" w:fill="E0E0E0"/>
        </w:rPr>
      </w:pPr>
    </w:p>
    <w:p w14:paraId="1ACBCB7D" w14:textId="77777777" w:rsidR="00861936" w:rsidRDefault="00861936" w:rsidP="00423756">
      <w:pPr>
        <w:rPr>
          <w:rFonts w:ascii="Consolas" w:hAnsi="Consolas" w:cs="Consolas"/>
          <w:color w:val="000000"/>
          <w:kern w:val="0"/>
          <w:sz w:val="20"/>
          <w:szCs w:val="20"/>
          <w:shd w:val="clear" w:color="auto" w:fill="E0E0E0"/>
        </w:rPr>
      </w:pPr>
    </w:p>
    <w:p w14:paraId="186C99FD" w14:textId="77777777" w:rsidR="00861936" w:rsidRDefault="00861936" w:rsidP="00423756">
      <w:pPr>
        <w:rPr>
          <w:rFonts w:ascii="Consolas" w:hAnsi="Consolas" w:cs="Consolas"/>
          <w:color w:val="000000"/>
          <w:kern w:val="0"/>
          <w:sz w:val="20"/>
          <w:szCs w:val="20"/>
          <w:shd w:val="clear" w:color="auto" w:fill="E0E0E0"/>
        </w:rPr>
      </w:pPr>
    </w:p>
    <w:p w14:paraId="00173C60" w14:textId="77777777" w:rsidR="00861936" w:rsidRDefault="00861936" w:rsidP="00423756">
      <w:pPr>
        <w:rPr>
          <w:rFonts w:ascii="Consolas" w:hAnsi="Consolas" w:cs="Consolas"/>
          <w:color w:val="000000"/>
          <w:kern w:val="0"/>
          <w:sz w:val="20"/>
          <w:szCs w:val="20"/>
          <w:shd w:val="clear" w:color="auto" w:fill="E0E0E0"/>
        </w:rPr>
      </w:pPr>
    </w:p>
    <w:p w14:paraId="76328EB4" w14:textId="77777777" w:rsidR="00861936" w:rsidRDefault="00861936" w:rsidP="00423756">
      <w:pPr>
        <w:rPr>
          <w:rFonts w:ascii="Consolas" w:hAnsi="Consolas" w:cs="Consolas"/>
          <w:color w:val="000000"/>
          <w:kern w:val="0"/>
          <w:sz w:val="20"/>
          <w:szCs w:val="20"/>
          <w:shd w:val="clear" w:color="auto" w:fill="E0E0E0"/>
        </w:rPr>
      </w:pPr>
    </w:p>
    <w:p w14:paraId="77E57DE8" w14:textId="77777777" w:rsidR="00861936" w:rsidRDefault="00861936" w:rsidP="00423756">
      <w:pPr>
        <w:rPr>
          <w:rFonts w:ascii="Consolas" w:hAnsi="Consolas" w:cs="Consolas"/>
          <w:color w:val="000000"/>
          <w:kern w:val="0"/>
          <w:sz w:val="20"/>
          <w:szCs w:val="20"/>
          <w:shd w:val="clear" w:color="auto" w:fill="E0E0E0"/>
        </w:rPr>
      </w:pPr>
    </w:p>
    <w:p w14:paraId="6440B448" w14:textId="77777777" w:rsidR="00861936" w:rsidRDefault="00861936" w:rsidP="00423756">
      <w:pPr>
        <w:rPr>
          <w:rFonts w:ascii="Consolas" w:hAnsi="Consolas" w:cs="Consolas"/>
          <w:color w:val="000000"/>
          <w:kern w:val="0"/>
          <w:sz w:val="20"/>
          <w:szCs w:val="20"/>
          <w:shd w:val="clear" w:color="auto" w:fill="E0E0E0"/>
        </w:rPr>
      </w:pPr>
    </w:p>
    <w:p w14:paraId="3D112EC8" w14:textId="77777777" w:rsidR="00861936" w:rsidRDefault="00861936" w:rsidP="00423756">
      <w:pPr>
        <w:rPr>
          <w:rFonts w:ascii="Consolas" w:hAnsi="Consolas" w:cs="Consolas"/>
          <w:color w:val="000000"/>
          <w:kern w:val="0"/>
          <w:sz w:val="20"/>
          <w:szCs w:val="20"/>
          <w:shd w:val="clear" w:color="auto" w:fill="E0E0E0"/>
        </w:rPr>
      </w:pPr>
    </w:p>
    <w:p w14:paraId="499D92AD" w14:textId="77777777" w:rsidR="00861936" w:rsidRDefault="00861936" w:rsidP="00423756">
      <w:pPr>
        <w:rPr>
          <w:rFonts w:ascii="Consolas" w:hAnsi="Consolas" w:cs="Consolas"/>
          <w:color w:val="000000"/>
          <w:kern w:val="0"/>
          <w:sz w:val="20"/>
          <w:szCs w:val="20"/>
          <w:shd w:val="clear" w:color="auto" w:fill="E0E0E0"/>
        </w:rPr>
      </w:pPr>
    </w:p>
    <w:p w14:paraId="4B8CC5CE" w14:textId="77777777" w:rsidR="00861936" w:rsidRDefault="00861936" w:rsidP="00423756">
      <w:pPr>
        <w:rPr>
          <w:rFonts w:ascii="Consolas" w:hAnsi="Consolas" w:cs="Consolas"/>
          <w:color w:val="000000"/>
          <w:kern w:val="0"/>
          <w:sz w:val="20"/>
          <w:szCs w:val="20"/>
          <w:shd w:val="clear" w:color="auto" w:fill="E0E0E0"/>
        </w:rPr>
      </w:pPr>
    </w:p>
    <w:p w14:paraId="30B22AA2" w14:textId="77777777" w:rsidR="00861936" w:rsidRDefault="00861936" w:rsidP="00423756">
      <w:pPr>
        <w:rPr>
          <w:rFonts w:ascii="Consolas" w:hAnsi="Consolas" w:cs="Consolas"/>
          <w:color w:val="000000"/>
          <w:kern w:val="0"/>
          <w:sz w:val="20"/>
          <w:szCs w:val="20"/>
          <w:shd w:val="clear" w:color="auto" w:fill="E0E0E0"/>
        </w:rPr>
      </w:pPr>
    </w:p>
    <w:p w14:paraId="14B378B3" w14:textId="77777777" w:rsidR="00861936" w:rsidRDefault="00861936" w:rsidP="00423756">
      <w:pPr>
        <w:rPr>
          <w:rFonts w:ascii="Consolas" w:hAnsi="Consolas" w:cs="Consolas"/>
          <w:color w:val="000000"/>
          <w:kern w:val="0"/>
          <w:sz w:val="20"/>
          <w:szCs w:val="20"/>
          <w:shd w:val="clear" w:color="auto" w:fill="E0E0E0"/>
        </w:rPr>
      </w:pPr>
    </w:p>
    <w:p w14:paraId="222E2684" w14:textId="77777777" w:rsidR="00861936" w:rsidRDefault="00861936" w:rsidP="00423756">
      <w:pPr>
        <w:rPr>
          <w:rFonts w:ascii="Consolas" w:hAnsi="Consolas" w:cs="Consolas"/>
          <w:color w:val="000000"/>
          <w:kern w:val="0"/>
          <w:sz w:val="20"/>
          <w:szCs w:val="20"/>
          <w:shd w:val="clear" w:color="auto" w:fill="E0E0E0"/>
        </w:rPr>
      </w:pPr>
    </w:p>
    <w:p w14:paraId="0CCBB7BD" w14:textId="77777777" w:rsidR="00861936" w:rsidRDefault="00861936" w:rsidP="00423756">
      <w:pPr>
        <w:rPr>
          <w:rFonts w:ascii="Consolas" w:hAnsi="Consolas" w:cs="Consolas"/>
          <w:color w:val="000000"/>
          <w:kern w:val="0"/>
          <w:sz w:val="20"/>
          <w:szCs w:val="20"/>
          <w:shd w:val="clear" w:color="auto" w:fill="E0E0E0"/>
        </w:rPr>
      </w:pPr>
    </w:p>
    <w:p w14:paraId="08DFC4ED" w14:textId="77777777" w:rsidR="00861936" w:rsidRDefault="00861936" w:rsidP="00423756"/>
    <w:p w14:paraId="7CD92CCC" w14:textId="77777777" w:rsidR="00D13C16" w:rsidRDefault="00D13C16" w:rsidP="009441A5"/>
    <w:p w14:paraId="5E672EEA" w14:textId="77777777" w:rsidR="00FF74C9" w:rsidRDefault="00FF74C9" w:rsidP="003E2B57">
      <w:pPr>
        <w:jc w:val="center"/>
        <w:rPr>
          <w:b/>
          <w:bCs/>
          <w:sz w:val="48"/>
          <w:szCs w:val="48"/>
        </w:rPr>
      </w:pPr>
    </w:p>
    <w:p w14:paraId="34F99E2D" w14:textId="1CE1885C" w:rsidR="004C1BFA" w:rsidRDefault="003E2B57" w:rsidP="003E2B57">
      <w:pPr>
        <w:jc w:val="center"/>
        <w:rPr>
          <w:b/>
          <w:bCs/>
          <w:sz w:val="48"/>
          <w:szCs w:val="48"/>
        </w:rPr>
      </w:pPr>
      <w:proofErr w:type="spellStart"/>
      <w:r w:rsidRPr="003E2B57">
        <w:rPr>
          <w:b/>
          <w:bCs/>
          <w:sz w:val="48"/>
          <w:szCs w:val="48"/>
        </w:rPr>
        <w:t>YCrCb</w:t>
      </w:r>
      <w:proofErr w:type="spellEnd"/>
      <w:r w:rsidRPr="003E2B57">
        <w:rPr>
          <w:b/>
          <w:bCs/>
          <w:sz w:val="48"/>
          <w:szCs w:val="48"/>
        </w:rPr>
        <w:t xml:space="preserve"> </w:t>
      </w:r>
      <w:r w:rsidR="00F82A00" w:rsidRPr="003E2B57">
        <w:rPr>
          <w:b/>
          <w:bCs/>
          <w:sz w:val="48"/>
          <w:szCs w:val="48"/>
        </w:rPr>
        <w:t>Application</w:t>
      </w:r>
    </w:p>
    <w:p w14:paraId="709E90B2" w14:textId="77777777" w:rsidR="00301072" w:rsidRDefault="00301072" w:rsidP="003E2B57">
      <w:pPr>
        <w:jc w:val="center"/>
        <w:rPr>
          <w:b/>
          <w:bCs/>
          <w:sz w:val="48"/>
          <w:szCs w:val="48"/>
        </w:rPr>
      </w:pPr>
    </w:p>
    <w:p w14:paraId="497E5BEE" w14:textId="013D55A3" w:rsidR="00301072" w:rsidRPr="00301072" w:rsidRDefault="00301072" w:rsidP="00301072">
      <w:r>
        <w:t xml:space="preserve">To do an </w:t>
      </w:r>
      <w:proofErr w:type="spellStart"/>
      <w:r>
        <w:t>YCrCb</w:t>
      </w:r>
      <w:proofErr w:type="spellEnd"/>
      <w:r>
        <w:t xml:space="preserve"> application you need to do the same steps </w:t>
      </w:r>
      <w:r w:rsidR="007C377A">
        <w:t>from 1 to 2</w:t>
      </w:r>
      <w:r w:rsidR="00B0618B">
        <w:t>8</w:t>
      </w:r>
      <w:r w:rsidR="007C377A">
        <w:t xml:space="preserve">.2 of the RGB </w:t>
      </w:r>
      <w:proofErr w:type="spellStart"/>
      <w:r w:rsidR="007C377A">
        <w:t>appplication</w:t>
      </w:r>
      <w:proofErr w:type="spellEnd"/>
    </w:p>
    <w:p w14:paraId="76C414ED" w14:textId="43578226" w:rsidR="00D6022E" w:rsidRDefault="00B813E1" w:rsidP="003D661C">
      <w:r>
        <w:t>then</w:t>
      </w:r>
      <w:r w:rsidR="00D6022E">
        <w:t xml:space="preserve"> change </w:t>
      </w:r>
      <w:r w:rsidR="007F47C2">
        <w:t xml:space="preserve">the </w:t>
      </w:r>
      <w:r w:rsidR="00526CA9">
        <w:t xml:space="preserve">image format from RGB to </w:t>
      </w:r>
      <w:proofErr w:type="spellStart"/>
      <w:r w:rsidR="00526CA9">
        <w:t>YCrCb</w:t>
      </w:r>
      <w:proofErr w:type="spellEnd"/>
      <w:r w:rsidR="00526CA9">
        <w:t xml:space="preserve"> </w:t>
      </w:r>
      <w:r>
        <w:t>by</w:t>
      </w:r>
      <w:r w:rsidR="00526CA9">
        <w:t xml:space="preserve"> add</w:t>
      </w:r>
      <w:r>
        <w:t>ing</w:t>
      </w:r>
      <w:r w:rsidR="00526CA9">
        <w:t xml:space="preserve"> the following code</w:t>
      </w:r>
      <w:r w:rsidR="00D43924">
        <w:t xml:space="preserve"> in file “Core</w:t>
      </w:r>
      <w:r w:rsidR="00DA3145">
        <w:t>/</w:t>
      </w:r>
      <w:proofErr w:type="spellStart"/>
      <w:r w:rsidR="00D43924">
        <w:t>Src</w:t>
      </w:r>
      <w:proofErr w:type="spellEnd"/>
      <w:r w:rsidR="00DA3145">
        <w:t>/</w:t>
      </w:r>
      <w:proofErr w:type="spellStart"/>
      <w:r w:rsidR="00D43924">
        <w:t>main.</w:t>
      </w:r>
      <w:proofErr w:type="gramStart"/>
      <w:r w:rsidR="00D43924">
        <w:t>c</w:t>
      </w:r>
      <w:proofErr w:type="spellEnd"/>
      <w:r w:rsidR="00D43924">
        <w:t xml:space="preserve">” </w:t>
      </w:r>
      <w:r w:rsidR="00526CA9">
        <w:t xml:space="preserve"> </w:t>
      </w:r>
      <w:r w:rsidR="00861936">
        <w:t>to</w:t>
      </w:r>
      <w:proofErr w:type="gramEnd"/>
      <w:r w:rsidR="00861936">
        <w:t xml:space="preserve"> </w:t>
      </w:r>
      <w:r w:rsidR="00526CA9">
        <w:t>the while loop of the main function :</w:t>
      </w:r>
    </w:p>
    <w:p w14:paraId="77C3E23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Infinite loop */</w:t>
      </w:r>
    </w:p>
    <w:p w14:paraId="30CB2556" w14:textId="77777777" w:rsidR="00861936" w:rsidRDefault="00861936" w:rsidP="00861936">
      <w:pPr>
        <w:shd w:val="clear" w:color="auto" w:fill="1E1E1E"/>
        <w:spacing w:after="0" w:line="285" w:lineRule="atLeast"/>
        <w:rPr>
          <w:rFonts w:ascii="Consolas" w:eastAsia="Times New Roman" w:hAnsi="Consolas" w:cs="Times New Roman"/>
          <w:color w:val="6A9955"/>
          <w:kern w:val="0"/>
          <w:sz w:val="21"/>
          <w:szCs w:val="21"/>
          <w14:ligatures w14:val="none"/>
        </w:rPr>
      </w:pPr>
      <w:r w:rsidRPr="00861936">
        <w:rPr>
          <w:rFonts w:ascii="Consolas" w:eastAsia="Times New Roman" w:hAnsi="Consolas" w:cs="Times New Roman"/>
          <w:color w:val="6A9955"/>
          <w:kern w:val="0"/>
          <w:sz w:val="21"/>
          <w:szCs w:val="21"/>
          <w14:ligatures w14:val="none"/>
        </w:rPr>
        <w:t>  /* USER CODE BEGIN WHILE */</w:t>
      </w:r>
    </w:p>
    <w:p w14:paraId="6D7D523A" w14:textId="77777777" w:rsidR="000F78A6" w:rsidRDefault="000F78A6" w:rsidP="000F78A6">
      <w:pPr>
        <w:pStyle w:val="NormalWeb"/>
        <w:shd w:val="clear" w:color="auto" w:fill="2F2F2F"/>
        <w:spacing w:before="0" w:beforeAutospacing="0" w:after="0" w:afterAutospacing="0"/>
        <w:ind w:firstLine="720"/>
        <w:rPr>
          <w:rFonts w:ascii="Courier New" w:hAnsi="Courier New" w:cs="Courier New"/>
          <w:color w:val="AAAAAA"/>
          <w:sz w:val="20"/>
          <w:szCs w:val="20"/>
        </w:rPr>
      </w:pP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pixelCount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FRAME_BUFFER_SIZE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26262"/>
          <w:sz w:val="20"/>
          <w:szCs w:val="20"/>
        </w:rPr>
        <w:t>/</w:t>
      </w:r>
      <w:proofErr w:type="gramEnd"/>
      <w:r>
        <w:rPr>
          <w:rFonts w:ascii="Courier New" w:hAnsi="Courier New" w:cs="Courier New"/>
          <w:color w:val="626262"/>
          <w:sz w:val="20"/>
          <w:szCs w:val="20"/>
        </w:rPr>
        <w:t>/ Assuming RGB565 pixel format</w:t>
      </w:r>
    </w:p>
    <w:p w14:paraId="7BC87DAB" w14:textId="77777777" w:rsidR="000F78A6" w:rsidRDefault="000F78A6" w:rsidP="000F78A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rPr>
        <w:t>rgbData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p>
    <w:p w14:paraId="5589FA09" w14:textId="77777777" w:rsidR="000F78A6" w:rsidRDefault="000F78A6" w:rsidP="000F78A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shd w:val="clear" w:color="auto" w:fill="1B6291"/>
        </w:rPr>
        <w:t>ycrcbData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p>
    <w:p w14:paraId="6C9247F1" w14:textId="77777777" w:rsidR="000F78A6" w:rsidRPr="00861936" w:rsidRDefault="000F78A6" w:rsidP="00861936">
      <w:pPr>
        <w:shd w:val="clear" w:color="auto" w:fill="1E1E1E"/>
        <w:spacing w:after="0" w:line="285" w:lineRule="atLeast"/>
        <w:rPr>
          <w:rFonts w:ascii="Consolas" w:eastAsia="Times New Roman" w:hAnsi="Consolas" w:cs="Times New Roman"/>
          <w:color w:val="D4D4D4"/>
          <w:kern w:val="0"/>
          <w:sz w:val="21"/>
          <w:szCs w:val="21"/>
          <w14:ligatures w14:val="none"/>
        </w:rPr>
      </w:pPr>
    </w:p>
    <w:p w14:paraId="7C6432B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while</w:t>
      </w: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B5CEA8"/>
          <w:kern w:val="0"/>
          <w:sz w:val="21"/>
          <w:szCs w:val="21"/>
          <w14:ligatures w14:val="none"/>
        </w:rPr>
        <w:t>1</w:t>
      </w:r>
      <w:r w:rsidRPr="00861936">
        <w:rPr>
          <w:rFonts w:ascii="Consolas" w:eastAsia="Times New Roman" w:hAnsi="Consolas" w:cs="Times New Roman"/>
          <w:color w:val="D4D4D4"/>
          <w:kern w:val="0"/>
          <w:sz w:val="21"/>
          <w:szCs w:val="21"/>
          <w14:ligatures w14:val="none"/>
        </w:rPr>
        <w:t>)</w:t>
      </w:r>
    </w:p>
    <w:p w14:paraId="2AFAE54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763AE19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xml:space="preserve">    /* Perform RGB to </w:t>
      </w:r>
      <w:proofErr w:type="spellStart"/>
      <w:r w:rsidRPr="00861936">
        <w:rPr>
          <w:rFonts w:ascii="Consolas" w:eastAsia="Times New Roman" w:hAnsi="Consolas" w:cs="Times New Roman"/>
          <w:color w:val="6A9955"/>
          <w:kern w:val="0"/>
          <w:sz w:val="21"/>
          <w:szCs w:val="21"/>
          <w14:ligatures w14:val="none"/>
        </w:rPr>
        <w:t>YCrCb</w:t>
      </w:r>
      <w:proofErr w:type="spellEnd"/>
      <w:r w:rsidRPr="00861936">
        <w:rPr>
          <w:rFonts w:ascii="Consolas" w:eastAsia="Times New Roman" w:hAnsi="Consolas" w:cs="Times New Roman"/>
          <w:color w:val="6A9955"/>
          <w:kern w:val="0"/>
          <w:sz w:val="21"/>
          <w:szCs w:val="21"/>
          <w14:ligatures w14:val="none"/>
        </w:rPr>
        <w:t xml:space="preserve"> conversion */</w:t>
      </w:r>
    </w:p>
    <w:p w14:paraId="4BECF69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lastRenderedPageBreak/>
        <w:t xml:space="preserve">    </w:t>
      </w:r>
      <w:r w:rsidRPr="00861936">
        <w:rPr>
          <w:rFonts w:ascii="Consolas" w:eastAsia="Times New Roman" w:hAnsi="Consolas" w:cs="Times New Roman"/>
          <w:color w:val="569CD6"/>
          <w:kern w:val="0"/>
          <w:sz w:val="21"/>
          <w:szCs w:val="21"/>
          <w14:ligatures w14:val="none"/>
        </w:rPr>
        <w:t>for</w:t>
      </w: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uint32_t</w:t>
      </w: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i</w:t>
      </w:r>
      <w:proofErr w:type="spellEnd"/>
      <w:r w:rsidRPr="00861936">
        <w:rPr>
          <w:rFonts w:ascii="Consolas" w:eastAsia="Times New Roman" w:hAnsi="Consolas" w:cs="Times New Roman"/>
          <w:color w:val="D4D4D4"/>
          <w:kern w:val="0"/>
          <w:sz w:val="21"/>
          <w:szCs w:val="21"/>
          <w14:ligatures w14:val="none"/>
        </w:rPr>
        <w:t xml:space="preserve"> = </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i</w:t>
      </w:r>
      <w:proofErr w:type="spellEnd"/>
      <w:r w:rsidRPr="00861936">
        <w:rPr>
          <w:rFonts w:ascii="Consolas" w:eastAsia="Times New Roman" w:hAnsi="Consolas" w:cs="Times New Roman"/>
          <w:color w:val="D4D4D4"/>
          <w:kern w:val="0"/>
          <w:sz w:val="21"/>
          <w:szCs w:val="21"/>
          <w14:ligatures w14:val="none"/>
        </w:rPr>
        <w:t xml:space="preserve"> &lt; </w:t>
      </w:r>
      <w:proofErr w:type="spellStart"/>
      <w:r w:rsidRPr="00861936">
        <w:rPr>
          <w:rFonts w:ascii="Consolas" w:eastAsia="Times New Roman" w:hAnsi="Consolas" w:cs="Times New Roman"/>
          <w:color w:val="D4D4D4"/>
          <w:kern w:val="0"/>
          <w:sz w:val="21"/>
          <w:szCs w:val="21"/>
          <w14:ligatures w14:val="none"/>
        </w:rPr>
        <w:t>pixelCount</w:t>
      </w:r>
      <w:proofErr w:type="spellEnd"/>
      <w:r w:rsidRPr="00861936">
        <w:rPr>
          <w:rFonts w:ascii="Consolas" w:eastAsia="Times New Roman" w:hAnsi="Consolas" w:cs="Times New Roman"/>
          <w:color w:val="D4D4D4"/>
          <w:kern w:val="0"/>
          <w:sz w:val="21"/>
          <w:szCs w:val="21"/>
          <w14:ligatures w14:val="none"/>
        </w:rPr>
        <w:t>; ++</w:t>
      </w:r>
      <w:proofErr w:type="spellStart"/>
      <w:r w:rsidRPr="00861936">
        <w:rPr>
          <w:rFonts w:ascii="Consolas" w:eastAsia="Times New Roman" w:hAnsi="Consolas" w:cs="Times New Roman"/>
          <w:color w:val="D4D4D4"/>
          <w:kern w:val="0"/>
          <w:sz w:val="21"/>
          <w:szCs w:val="21"/>
          <w14:ligatures w14:val="none"/>
        </w:rPr>
        <w:t>i</w:t>
      </w:r>
      <w:proofErr w:type="spellEnd"/>
      <w:r w:rsidRPr="00861936">
        <w:rPr>
          <w:rFonts w:ascii="Consolas" w:eastAsia="Times New Roman" w:hAnsi="Consolas" w:cs="Times New Roman"/>
          <w:color w:val="D4D4D4"/>
          <w:kern w:val="0"/>
          <w:sz w:val="21"/>
          <w:szCs w:val="21"/>
          <w14:ligatures w14:val="none"/>
        </w:rPr>
        <w:t>)</w:t>
      </w:r>
    </w:p>
    <w:p w14:paraId="5CBC89D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4801FE63"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uint16_t</w:t>
      </w: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rgbPixel</w:t>
      </w:r>
      <w:proofErr w:type="spellEnd"/>
      <w:r w:rsidRPr="00861936">
        <w:rPr>
          <w:rFonts w:ascii="Consolas" w:eastAsia="Times New Roman" w:hAnsi="Consolas" w:cs="Times New Roman"/>
          <w:color w:val="D4D4D4"/>
          <w:kern w:val="0"/>
          <w:sz w:val="21"/>
          <w:szCs w:val="21"/>
          <w14:ligatures w14:val="none"/>
        </w:rPr>
        <w:t xml:space="preserve"> = </w:t>
      </w:r>
      <w:proofErr w:type="spellStart"/>
      <w:r w:rsidRPr="00861936">
        <w:rPr>
          <w:rFonts w:ascii="Consolas" w:eastAsia="Times New Roman" w:hAnsi="Consolas" w:cs="Times New Roman"/>
          <w:color w:val="C8C8C8"/>
          <w:kern w:val="0"/>
          <w:sz w:val="21"/>
          <w:szCs w:val="21"/>
          <w14:ligatures w14:val="none"/>
        </w:rPr>
        <w:t>rgbData</w:t>
      </w:r>
      <w:proofErr w:type="spellEnd"/>
      <w:r w:rsidRPr="00861936">
        <w:rPr>
          <w:rFonts w:ascii="Consolas" w:eastAsia="Times New Roman" w:hAnsi="Consolas" w:cs="Times New Roman"/>
          <w:color w:val="D4D4D4"/>
          <w:kern w:val="0"/>
          <w:sz w:val="21"/>
          <w:szCs w:val="21"/>
          <w14:ligatures w14:val="none"/>
        </w:rPr>
        <w:t>[</w:t>
      </w:r>
      <w:proofErr w:type="spellStart"/>
      <w:r w:rsidRPr="00861936">
        <w:rPr>
          <w:rFonts w:ascii="Consolas" w:eastAsia="Times New Roman" w:hAnsi="Consolas" w:cs="Times New Roman"/>
          <w:color w:val="D4D4D4"/>
          <w:kern w:val="0"/>
          <w:sz w:val="21"/>
          <w:szCs w:val="21"/>
          <w14:ligatures w14:val="none"/>
        </w:rPr>
        <w:t>i</w:t>
      </w:r>
      <w:proofErr w:type="spellEnd"/>
      <w:r w:rsidRPr="00861936">
        <w:rPr>
          <w:rFonts w:ascii="Consolas" w:eastAsia="Times New Roman" w:hAnsi="Consolas" w:cs="Times New Roman"/>
          <w:color w:val="D4D4D4"/>
          <w:kern w:val="0"/>
          <w:sz w:val="21"/>
          <w:szCs w:val="21"/>
          <w14:ligatures w14:val="none"/>
        </w:rPr>
        <w:t>];</w:t>
      </w:r>
    </w:p>
    <w:p w14:paraId="0F88F5A8"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p>
    <w:p w14:paraId="1444F1C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uint8_t</w:t>
      </w:r>
      <w:r w:rsidRPr="00861936">
        <w:rPr>
          <w:rFonts w:ascii="Consolas" w:eastAsia="Times New Roman" w:hAnsi="Consolas" w:cs="Times New Roman"/>
          <w:color w:val="D4D4D4"/>
          <w:kern w:val="0"/>
          <w:sz w:val="21"/>
          <w:szCs w:val="21"/>
          <w14:ligatures w14:val="none"/>
        </w:rPr>
        <w:t xml:space="preserve"> r = (</w:t>
      </w:r>
      <w:proofErr w:type="spellStart"/>
      <w:r w:rsidRPr="00861936">
        <w:rPr>
          <w:rFonts w:ascii="Consolas" w:eastAsia="Times New Roman" w:hAnsi="Consolas" w:cs="Times New Roman"/>
          <w:color w:val="D4D4D4"/>
          <w:kern w:val="0"/>
          <w:sz w:val="21"/>
          <w:szCs w:val="21"/>
          <w14:ligatures w14:val="none"/>
        </w:rPr>
        <w:t>rgbPixel</w:t>
      </w:r>
      <w:proofErr w:type="spellEnd"/>
      <w:r w:rsidRPr="00861936">
        <w:rPr>
          <w:rFonts w:ascii="Consolas" w:eastAsia="Times New Roman" w:hAnsi="Consolas" w:cs="Times New Roman"/>
          <w:color w:val="D4D4D4"/>
          <w:kern w:val="0"/>
          <w:sz w:val="21"/>
          <w:szCs w:val="21"/>
          <w14:ligatures w14:val="none"/>
        </w:rPr>
        <w:t xml:space="preserve"> &gt;&gt; </w:t>
      </w:r>
      <w:r w:rsidRPr="00861936">
        <w:rPr>
          <w:rFonts w:ascii="Consolas" w:eastAsia="Times New Roman" w:hAnsi="Consolas" w:cs="Times New Roman"/>
          <w:color w:val="B5CEA8"/>
          <w:kern w:val="0"/>
          <w:sz w:val="21"/>
          <w:szCs w:val="21"/>
          <w14:ligatures w14:val="none"/>
        </w:rPr>
        <w:t>11</w:t>
      </w:r>
      <w:r w:rsidRPr="00861936">
        <w:rPr>
          <w:rFonts w:ascii="Consolas" w:eastAsia="Times New Roman" w:hAnsi="Consolas" w:cs="Times New Roman"/>
          <w:color w:val="D4D4D4"/>
          <w:kern w:val="0"/>
          <w:sz w:val="21"/>
          <w:szCs w:val="21"/>
          <w14:ligatures w14:val="none"/>
        </w:rPr>
        <w:t xml:space="preserve">) &amp; </w:t>
      </w:r>
      <w:r w:rsidRPr="00861936">
        <w:rPr>
          <w:rFonts w:ascii="Consolas" w:eastAsia="Times New Roman" w:hAnsi="Consolas" w:cs="Times New Roman"/>
          <w:color w:val="B5CEA8"/>
          <w:kern w:val="0"/>
          <w:sz w:val="21"/>
          <w:szCs w:val="21"/>
          <w14:ligatures w14:val="none"/>
        </w:rPr>
        <w:t>0x1F</w:t>
      </w:r>
      <w:r w:rsidRPr="00861936">
        <w:rPr>
          <w:rFonts w:ascii="Consolas" w:eastAsia="Times New Roman" w:hAnsi="Consolas" w:cs="Times New Roman"/>
          <w:color w:val="D4D4D4"/>
          <w:kern w:val="0"/>
          <w:sz w:val="21"/>
          <w:szCs w:val="21"/>
          <w14:ligatures w14:val="none"/>
        </w:rPr>
        <w:t>;</w:t>
      </w:r>
    </w:p>
    <w:p w14:paraId="33FBCDD6"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uint8_t</w:t>
      </w:r>
      <w:r w:rsidRPr="00861936">
        <w:rPr>
          <w:rFonts w:ascii="Consolas" w:eastAsia="Times New Roman" w:hAnsi="Consolas" w:cs="Times New Roman"/>
          <w:color w:val="D4D4D4"/>
          <w:kern w:val="0"/>
          <w:sz w:val="21"/>
          <w:szCs w:val="21"/>
          <w14:ligatures w14:val="none"/>
        </w:rPr>
        <w:t xml:space="preserve"> g = (</w:t>
      </w:r>
      <w:proofErr w:type="spellStart"/>
      <w:r w:rsidRPr="00861936">
        <w:rPr>
          <w:rFonts w:ascii="Consolas" w:eastAsia="Times New Roman" w:hAnsi="Consolas" w:cs="Times New Roman"/>
          <w:color w:val="D4D4D4"/>
          <w:kern w:val="0"/>
          <w:sz w:val="21"/>
          <w:szCs w:val="21"/>
          <w14:ligatures w14:val="none"/>
        </w:rPr>
        <w:t>rgbPixel</w:t>
      </w:r>
      <w:proofErr w:type="spellEnd"/>
      <w:r w:rsidRPr="00861936">
        <w:rPr>
          <w:rFonts w:ascii="Consolas" w:eastAsia="Times New Roman" w:hAnsi="Consolas" w:cs="Times New Roman"/>
          <w:color w:val="D4D4D4"/>
          <w:kern w:val="0"/>
          <w:sz w:val="21"/>
          <w:szCs w:val="21"/>
          <w14:ligatures w14:val="none"/>
        </w:rPr>
        <w:t xml:space="preserve"> &gt;&gt; </w:t>
      </w:r>
      <w:r w:rsidRPr="00861936">
        <w:rPr>
          <w:rFonts w:ascii="Consolas" w:eastAsia="Times New Roman" w:hAnsi="Consolas" w:cs="Times New Roman"/>
          <w:color w:val="B5CEA8"/>
          <w:kern w:val="0"/>
          <w:sz w:val="21"/>
          <w:szCs w:val="21"/>
          <w14:ligatures w14:val="none"/>
        </w:rPr>
        <w:t>5</w:t>
      </w:r>
      <w:r w:rsidRPr="00861936">
        <w:rPr>
          <w:rFonts w:ascii="Consolas" w:eastAsia="Times New Roman" w:hAnsi="Consolas" w:cs="Times New Roman"/>
          <w:color w:val="D4D4D4"/>
          <w:kern w:val="0"/>
          <w:sz w:val="21"/>
          <w:szCs w:val="21"/>
          <w14:ligatures w14:val="none"/>
        </w:rPr>
        <w:t xml:space="preserve">) &amp; </w:t>
      </w:r>
      <w:r w:rsidRPr="00861936">
        <w:rPr>
          <w:rFonts w:ascii="Consolas" w:eastAsia="Times New Roman" w:hAnsi="Consolas" w:cs="Times New Roman"/>
          <w:color w:val="B5CEA8"/>
          <w:kern w:val="0"/>
          <w:sz w:val="21"/>
          <w:szCs w:val="21"/>
          <w14:ligatures w14:val="none"/>
        </w:rPr>
        <w:t>0x3F</w:t>
      </w:r>
      <w:r w:rsidRPr="00861936">
        <w:rPr>
          <w:rFonts w:ascii="Consolas" w:eastAsia="Times New Roman" w:hAnsi="Consolas" w:cs="Times New Roman"/>
          <w:color w:val="D4D4D4"/>
          <w:kern w:val="0"/>
          <w:sz w:val="21"/>
          <w:szCs w:val="21"/>
          <w14:ligatures w14:val="none"/>
        </w:rPr>
        <w:t>;</w:t>
      </w:r>
    </w:p>
    <w:p w14:paraId="5E145837"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861936">
        <w:rPr>
          <w:rFonts w:ascii="Consolas" w:eastAsia="Times New Roman" w:hAnsi="Consolas" w:cs="Times New Roman"/>
          <w:color w:val="D4D4D4"/>
          <w:kern w:val="0"/>
          <w:sz w:val="21"/>
          <w:szCs w:val="21"/>
          <w14:ligatures w14:val="none"/>
        </w:rPr>
        <w:t xml:space="preserve">        </w:t>
      </w:r>
      <w:proofErr w:type="gramStart"/>
      <w:r w:rsidRPr="00861936">
        <w:rPr>
          <w:rFonts w:ascii="Consolas" w:eastAsia="Times New Roman" w:hAnsi="Consolas" w:cs="Times New Roman"/>
          <w:color w:val="569CD6"/>
          <w:kern w:val="0"/>
          <w:sz w:val="21"/>
          <w:szCs w:val="21"/>
          <w:lang w:val="fr-FR"/>
          <w14:ligatures w14:val="none"/>
        </w:rPr>
        <w:t>uint</w:t>
      </w:r>
      <w:proofErr w:type="gramEnd"/>
      <w:r w:rsidRPr="00861936">
        <w:rPr>
          <w:rFonts w:ascii="Consolas" w:eastAsia="Times New Roman" w:hAnsi="Consolas" w:cs="Times New Roman"/>
          <w:color w:val="569CD6"/>
          <w:kern w:val="0"/>
          <w:sz w:val="21"/>
          <w:szCs w:val="21"/>
          <w:lang w:val="fr-FR"/>
          <w14:ligatures w14:val="none"/>
        </w:rPr>
        <w:t>8_t</w:t>
      </w:r>
      <w:r w:rsidRPr="00861936">
        <w:rPr>
          <w:rFonts w:ascii="Consolas" w:eastAsia="Times New Roman" w:hAnsi="Consolas" w:cs="Times New Roman"/>
          <w:color w:val="D4D4D4"/>
          <w:kern w:val="0"/>
          <w:sz w:val="21"/>
          <w:szCs w:val="21"/>
          <w:lang w:val="fr-FR"/>
          <w14:ligatures w14:val="none"/>
        </w:rPr>
        <w:t xml:space="preserve"> b = </w:t>
      </w:r>
      <w:proofErr w:type="spellStart"/>
      <w:r w:rsidRPr="00861936">
        <w:rPr>
          <w:rFonts w:ascii="Consolas" w:eastAsia="Times New Roman" w:hAnsi="Consolas" w:cs="Times New Roman"/>
          <w:color w:val="D4D4D4"/>
          <w:kern w:val="0"/>
          <w:sz w:val="21"/>
          <w:szCs w:val="21"/>
          <w:lang w:val="fr-FR"/>
          <w14:ligatures w14:val="none"/>
        </w:rPr>
        <w:t>rgbPixel</w:t>
      </w:r>
      <w:proofErr w:type="spellEnd"/>
      <w:r w:rsidRPr="00861936">
        <w:rPr>
          <w:rFonts w:ascii="Consolas" w:eastAsia="Times New Roman" w:hAnsi="Consolas" w:cs="Times New Roman"/>
          <w:color w:val="D4D4D4"/>
          <w:kern w:val="0"/>
          <w:sz w:val="21"/>
          <w:szCs w:val="21"/>
          <w:lang w:val="fr-FR"/>
          <w14:ligatures w14:val="none"/>
        </w:rPr>
        <w:t xml:space="preserve"> &amp; </w:t>
      </w:r>
      <w:r w:rsidRPr="00861936">
        <w:rPr>
          <w:rFonts w:ascii="Consolas" w:eastAsia="Times New Roman" w:hAnsi="Consolas" w:cs="Times New Roman"/>
          <w:color w:val="B5CEA8"/>
          <w:kern w:val="0"/>
          <w:sz w:val="21"/>
          <w:szCs w:val="21"/>
          <w:lang w:val="fr-FR"/>
          <w14:ligatures w14:val="none"/>
        </w:rPr>
        <w:t>0x1F</w:t>
      </w:r>
      <w:r w:rsidRPr="00861936">
        <w:rPr>
          <w:rFonts w:ascii="Consolas" w:eastAsia="Times New Roman" w:hAnsi="Consolas" w:cs="Times New Roman"/>
          <w:color w:val="D4D4D4"/>
          <w:kern w:val="0"/>
          <w:sz w:val="21"/>
          <w:szCs w:val="21"/>
          <w:lang w:val="fr-FR"/>
          <w14:ligatures w14:val="none"/>
        </w:rPr>
        <w:t>;</w:t>
      </w:r>
    </w:p>
    <w:p w14:paraId="4D892F24"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22E246E8"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861936">
        <w:rPr>
          <w:rFonts w:ascii="Consolas" w:eastAsia="Times New Roman" w:hAnsi="Consolas" w:cs="Times New Roman"/>
          <w:color w:val="D4D4D4"/>
          <w:kern w:val="0"/>
          <w:sz w:val="21"/>
          <w:szCs w:val="21"/>
          <w:lang w:val="fr-FR"/>
          <w14:ligatures w14:val="none"/>
        </w:rPr>
        <w:t xml:space="preserve">        </w:t>
      </w:r>
      <w:proofErr w:type="gramStart"/>
      <w:r w:rsidRPr="00861936">
        <w:rPr>
          <w:rFonts w:ascii="Consolas" w:eastAsia="Times New Roman" w:hAnsi="Consolas" w:cs="Times New Roman"/>
          <w:color w:val="569CD6"/>
          <w:kern w:val="0"/>
          <w:sz w:val="21"/>
          <w:szCs w:val="21"/>
          <w:lang w:val="fr-FR"/>
          <w14:ligatures w14:val="none"/>
        </w:rPr>
        <w:t>uint</w:t>
      </w:r>
      <w:proofErr w:type="gramEnd"/>
      <w:r w:rsidRPr="00861936">
        <w:rPr>
          <w:rFonts w:ascii="Consolas" w:eastAsia="Times New Roman" w:hAnsi="Consolas" w:cs="Times New Roman"/>
          <w:color w:val="569CD6"/>
          <w:kern w:val="0"/>
          <w:sz w:val="21"/>
          <w:szCs w:val="21"/>
          <w:lang w:val="fr-FR"/>
          <w14:ligatures w14:val="none"/>
        </w:rPr>
        <w:t>8_t</w:t>
      </w:r>
      <w:r w:rsidRPr="00861936">
        <w:rPr>
          <w:rFonts w:ascii="Consolas" w:eastAsia="Times New Roman" w:hAnsi="Consolas" w:cs="Times New Roman"/>
          <w:color w:val="D4D4D4"/>
          <w:kern w:val="0"/>
          <w:sz w:val="21"/>
          <w:szCs w:val="21"/>
          <w:lang w:val="fr-FR"/>
          <w14:ligatures w14:val="none"/>
        </w:rPr>
        <w:t xml:space="preserve"> y = (</w:t>
      </w:r>
      <w:r w:rsidRPr="00861936">
        <w:rPr>
          <w:rFonts w:ascii="Consolas" w:eastAsia="Times New Roman" w:hAnsi="Consolas" w:cs="Times New Roman"/>
          <w:color w:val="569CD6"/>
          <w:kern w:val="0"/>
          <w:sz w:val="21"/>
          <w:szCs w:val="21"/>
          <w:lang w:val="fr-FR"/>
          <w14:ligatures w14:val="none"/>
        </w:rPr>
        <w:t>uint8_t</w:t>
      </w:r>
      <w:r w:rsidRPr="00861936">
        <w:rPr>
          <w:rFonts w:ascii="Consolas" w:eastAsia="Times New Roman" w:hAnsi="Consolas" w:cs="Times New Roman"/>
          <w:color w:val="D4D4D4"/>
          <w:kern w:val="0"/>
          <w:sz w:val="21"/>
          <w:szCs w:val="21"/>
          <w:lang w:val="fr-FR"/>
          <w14:ligatures w14:val="none"/>
        </w:rPr>
        <w:t>)(</w:t>
      </w:r>
      <w:r w:rsidRPr="00861936">
        <w:rPr>
          <w:rFonts w:ascii="Consolas" w:eastAsia="Times New Roman" w:hAnsi="Consolas" w:cs="Times New Roman"/>
          <w:color w:val="B5CEA8"/>
          <w:kern w:val="0"/>
          <w:sz w:val="21"/>
          <w:szCs w:val="21"/>
          <w:lang w:val="fr-FR"/>
          <w14:ligatures w14:val="none"/>
        </w:rPr>
        <w:t>0.299</w:t>
      </w:r>
      <w:r w:rsidRPr="00861936">
        <w:rPr>
          <w:rFonts w:ascii="Consolas" w:eastAsia="Times New Roman" w:hAnsi="Consolas" w:cs="Times New Roman"/>
          <w:color w:val="D4D4D4"/>
          <w:kern w:val="0"/>
          <w:sz w:val="21"/>
          <w:szCs w:val="21"/>
          <w:lang w:val="fr-FR"/>
          <w14:ligatures w14:val="none"/>
        </w:rPr>
        <w:t xml:space="preserve"> * r + </w:t>
      </w:r>
      <w:r w:rsidRPr="00861936">
        <w:rPr>
          <w:rFonts w:ascii="Consolas" w:eastAsia="Times New Roman" w:hAnsi="Consolas" w:cs="Times New Roman"/>
          <w:color w:val="B5CEA8"/>
          <w:kern w:val="0"/>
          <w:sz w:val="21"/>
          <w:szCs w:val="21"/>
          <w:lang w:val="fr-FR"/>
          <w14:ligatures w14:val="none"/>
        </w:rPr>
        <w:t>0.587</w:t>
      </w:r>
      <w:r w:rsidRPr="00861936">
        <w:rPr>
          <w:rFonts w:ascii="Consolas" w:eastAsia="Times New Roman" w:hAnsi="Consolas" w:cs="Times New Roman"/>
          <w:color w:val="D4D4D4"/>
          <w:kern w:val="0"/>
          <w:sz w:val="21"/>
          <w:szCs w:val="21"/>
          <w:lang w:val="fr-FR"/>
          <w14:ligatures w14:val="none"/>
        </w:rPr>
        <w:t xml:space="preserve"> * g + </w:t>
      </w:r>
      <w:r w:rsidRPr="00861936">
        <w:rPr>
          <w:rFonts w:ascii="Consolas" w:eastAsia="Times New Roman" w:hAnsi="Consolas" w:cs="Times New Roman"/>
          <w:color w:val="B5CEA8"/>
          <w:kern w:val="0"/>
          <w:sz w:val="21"/>
          <w:szCs w:val="21"/>
          <w:lang w:val="fr-FR"/>
          <w14:ligatures w14:val="none"/>
        </w:rPr>
        <w:t>0.114</w:t>
      </w:r>
      <w:r w:rsidRPr="00861936">
        <w:rPr>
          <w:rFonts w:ascii="Consolas" w:eastAsia="Times New Roman" w:hAnsi="Consolas" w:cs="Times New Roman"/>
          <w:color w:val="D4D4D4"/>
          <w:kern w:val="0"/>
          <w:sz w:val="21"/>
          <w:szCs w:val="21"/>
          <w:lang w:val="fr-FR"/>
          <w14:ligatures w14:val="none"/>
        </w:rPr>
        <w:t xml:space="preserve"> * b);</w:t>
      </w:r>
    </w:p>
    <w:p w14:paraId="5DC6E90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861936">
        <w:rPr>
          <w:rFonts w:ascii="Consolas" w:eastAsia="Times New Roman" w:hAnsi="Consolas" w:cs="Times New Roman"/>
          <w:color w:val="D4D4D4"/>
          <w:kern w:val="0"/>
          <w:sz w:val="21"/>
          <w:szCs w:val="21"/>
          <w:lang w:val="fr-FR"/>
          <w14:ligatures w14:val="none"/>
        </w:rPr>
        <w:t xml:space="preserve">        </w:t>
      </w:r>
      <w:proofErr w:type="gramStart"/>
      <w:r w:rsidRPr="00861936">
        <w:rPr>
          <w:rFonts w:ascii="Consolas" w:eastAsia="Times New Roman" w:hAnsi="Consolas" w:cs="Times New Roman"/>
          <w:color w:val="569CD6"/>
          <w:kern w:val="0"/>
          <w:sz w:val="21"/>
          <w:szCs w:val="21"/>
          <w:lang w:val="fr-FR"/>
          <w14:ligatures w14:val="none"/>
        </w:rPr>
        <w:t>uint</w:t>
      </w:r>
      <w:proofErr w:type="gramEnd"/>
      <w:r w:rsidRPr="00861936">
        <w:rPr>
          <w:rFonts w:ascii="Consolas" w:eastAsia="Times New Roman" w:hAnsi="Consolas" w:cs="Times New Roman"/>
          <w:color w:val="569CD6"/>
          <w:kern w:val="0"/>
          <w:sz w:val="21"/>
          <w:szCs w:val="21"/>
          <w:lang w:val="fr-FR"/>
          <w14:ligatures w14:val="none"/>
        </w:rPr>
        <w:t>8_t</w:t>
      </w:r>
      <w:r w:rsidRPr="00861936">
        <w:rPr>
          <w:rFonts w:ascii="Consolas" w:eastAsia="Times New Roman" w:hAnsi="Consolas" w:cs="Times New Roman"/>
          <w:color w:val="D4D4D4"/>
          <w:kern w:val="0"/>
          <w:sz w:val="21"/>
          <w:szCs w:val="21"/>
          <w:lang w:val="fr-FR"/>
          <w14:ligatures w14:val="none"/>
        </w:rPr>
        <w:t xml:space="preserve"> </w:t>
      </w:r>
      <w:proofErr w:type="spellStart"/>
      <w:r w:rsidRPr="00861936">
        <w:rPr>
          <w:rFonts w:ascii="Consolas" w:eastAsia="Times New Roman" w:hAnsi="Consolas" w:cs="Times New Roman"/>
          <w:color w:val="D4D4D4"/>
          <w:kern w:val="0"/>
          <w:sz w:val="21"/>
          <w:szCs w:val="21"/>
          <w:lang w:val="fr-FR"/>
          <w14:ligatures w14:val="none"/>
        </w:rPr>
        <w:t>cr</w:t>
      </w:r>
      <w:proofErr w:type="spellEnd"/>
      <w:r w:rsidRPr="00861936">
        <w:rPr>
          <w:rFonts w:ascii="Consolas" w:eastAsia="Times New Roman" w:hAnsi="Consolas" w:cs="Times New Roman"/>
          <w:color w:val="D4D4D4"/>
          <w:kern w:val="0"/>
          <w:sz w:val="21"/>
          <w:szCs w:val="21"/>
          <w:lang w:val="fr-FR"/>
          <w14:ligatures w14:val="none"/>
        </w:rPr>
        <w:t xml:space="preserve"> = (</w:t>
      </w:r>
      <w:r w:rsidRPr="00861936">
        <w:rPr>
          <w:rFonts w:ascii="Consolas" w:eastAsia="Times New Roman" w:hAnsi="Consolas" w:cs="Times New Roman"/>
          <w:color w:val="569CD6"/>
          <w:kern w:val="0"/>
          <w:sz w:val="21"/>
          <w:szCs w:val="21"/>
          <w:lang w:val="fr-FR"/>
          <w14:ligatures w14:val="none"/>
        </w:rPr>
        <w:t>uint8_t</w:t>
      </w:r>
      <w:r w:rsidRPr="00861936">
        <w:rPr>
          <w:rFonts w:ascii="Consolas" w:eastAsia="Times New Roman" w:hAnsi="Consolas" w:cs="Times New Roman"/>
          <w:color w:val="D4D4D4"/>
          <w:kern w:val="0"/>
          <w:sz w:val="21"/>
          <w:szCs w:val="21"/>
          <w:lang w:val="fr-FR"/>
          <w14:ligatures w14:val="none"/>
        </w:rPr>
        <w:t>)(</w:t>
      </w:r>
      <w:r w:rsidRPr="00861936">
        <w:rPr>
          <w:rFonts w:ascii="Consolas" w:eastAsia="Times New Roman" w:hAnsi="Consolas" w:cs="Times New Roman"/>
          <w:color w:val="B5CEA8"/>
          <w:kern w:val="0"/>
          <w:sz w:val="21"/>
          <w:szCs w:val="21"/>
          <w:lang w:val="fr-FR"/>
          <w14:ligatures w14:val="none"/>
        </w:rPr>
        <w:t>128</w:t>
      </w:r>
      <w:r w:rsidRPr="00861936">
        <w:rPr>
          <w:rFonts w:ascii="Consolas" w:eastAsia="Times New Roman" w:hAnsi="Consolas" w:cs="Times New Roman"/>
          <w:color w:val="D4D4D4"/>
          <w:kern w:val="0"/>
          <w:sz w:val="21"/>
          <w:szCs w:val="21"/>
          <w:lang w:val="fr-FR"/>
          <w14:ligatures w14:val="none"/>
        </w:rPr>
        <w:t xml:space="preserve"> + </w:t>
      </w:r>
      <w:r w:rsidRPr="00861936">
        <w:rPr>
          <w:rFonts w:ascii="Consolas" w:eastAsia="Times New Roman" w:hAnsi="Consolas" w:cs="Times New Roman"/>
          <w:color w:val="B5CEA8"/>
          <w:kern w:val="0"/>
          <w:sz w:val="21"/>
          <w:szCs w:val="21"/>
          <w:lang w:val="fr-FR"/>
          <w14:ligatures w14:val="none"/>
        </w:rPr>
        <w:t>0.564</w:t>
      </w:r>
      <w:r w:rsidRPr="00861936">
        <w:rPr>
          <w:rFonts w:ascii="Consolas" w:eastAsia="Times New Roman" w:hAnsi="Consolas" w:cs="Times New Roman"/>
          <w:color w:val="D4D4D4"/>
          <w:kern w:val="0"/>
          <w:sz w:val="21"/>
          <w:szCs w:val="21"/>
          <w:lang w:val="fr-FR"/>
          <w14:ligatures w14:val="none"/>
        </w:rPr>
        <w:t xml:space="preserve"> * (b - y));</w:t>
      </w:r>
    </w:p>
    <w:p w14:paraId="32E78F76"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861936">
        <w:rPr>
          <w:rFonts w:ascii="Consolas" w:eastAsia="Times New Roman" w:hAnsi="Consolas" w:cs="Times New Roman"/>
          <w:color w:val="D4D4D4"/>
          <w:kern w:val="0"/>
          <w:sz w:val="21"/>
          <w:szCs w:val="21"/>
          <w:lang w:val="fr-FR"/>
          <w14:ligatures w14:val="none"/>
        </w:rPr>
        <w:t xml:space="preserve">        </w:t>
      </w:r>
      <w:proofErr w:type="gramStart"/>
      <w:r w:rsidRPr="00861936">
        <w:rPr>
          <w:rFonts w:ascii="Consolas" w:eastAsia="Times New Roman" w:hAnsi="Consolas" w:cs="Times New Roman"/>
          <w:color w:val="569CD6"/>
          <w:kern w:val="0"/>
          <w:sz w:val="21"/>
          <w:szCs w:val="21"/>
          <w:lang w:val="fr-FR"/>
          <w14:ligatures w14:val="none"/>
        </w:rPr>
        <w:t>uint</w:t>
      </w:r>
      <w:proofErr w:type="gramEnd"/>
      <w:r w:rsidRPr="00861936">
        <w:rPr>
          <w:rFonts w:ascii="Consolas" w:eastAsia="Times New Roman" w:hAnsi="Consolas" w:cs="Times New Roman"/>
          <w:color w:val="569CD6"/>
          <w:kern w:val="0"/>
          <w:sz w:val="21"/>
          <w:szCs w:val="21"/>
          <w:lang w:val="fr-FR"/>
          <w14:ligatures w14:val="none"/>
        </w:rPr>
        <w:t>8_t</w:t>
      </w:r>
      <w:r w:rsidRPr="00861936">
        <w:rPr>
          <w:rFonts w:ascii="Consolas" w:eastAsia="Times New Roman" w:hAnsi="Consolas" w:cs="Times New Roman"/>
          <w:color w:val="D4D4D4"/>
          <w:kern w:val="0"/>
          <w:sz w:val="21"/>
          <w:szCs w:val="21"/>
          <w:lang w:val="fr-FR"/>
          <w14:ligatures w14:val="none"/>
        </w:rPr>
        <w:t xml:space="preserve"> cb = (</w:t>
      </w:r>
      <w:r w:rsidRPr="00861936">
        <w:rPr>
          <w:rFonts w:ascii="Consolas" w:eastAsia="Times New Roman" w:hAnsi="Consolas" w:cs="Times New Roman"/>
          <w:color w:val="569CD6"/>
          <w:kern w:val="0"/>
          <w:sz w:val="21"/>
          <w:szCs w:val="21"/>
          <w:lang w:val="fr-FR"/>
          <w14:ligatures w14:val="none"/>
        </w:rPr>
        <w:t>uint8_t</w:t>
      </w:r>
      <w:r w:rsidRPr="00861936">
        <w:rPr>
          <w:rFonts w:ascii="Consolas" w:eastAsia="Times New Roman" w:hAnsi="Consolas" w:cs="Times New Roman"/>
          <w:color w:val="D4D4D4"/>
          <w:kern w:val="0"/>
          <w:sz w:val="21"/>
          <w:szCs w:val="21"/>
          <w:lang w:val="fr-FR"/>
          <w14:ligatures w14:val="none"/>
        </w:rPr>
        <w:t>)(</w:t>
      </w:r>
      <w:r w:rsidRPr="00861936">
        <w:rPr>
          <w:rFonts w:ascii="Consolas" w:eastAsia="Times New Roman" w:hAnsi="Consolas" w:cs="Times New Roman"/>
          <w:color w:val="B5CEA8"/>
          <w:kern w:val="0"/>
          <w:sz w:val="21"/>
          <w:szCs w:val="21"/>
          <w:lang w:val="fr-FR"/>
          <w14:ligatures w14:val="none"/>
        </w:rPr>
        <w:t>128</w:t>
      </w:r>
      <w:r w:rsidRPr="00861936">
        <w:rPr>
          <w:rFonts w:ascii="Consolas" w:eastAsia="Times New Roman" w:hAnsi="Consolas" w:cs="Times New Roman"/>
          <w:color w:val="D4D4D4"/>
          <w:kern w:val="0"/>
          <w:sz w:val="21"/>
          <w:szCs w:val="21"/>
          <w:lang w:val="fr-FR"/>
          <w14:ligatures w14:val="none"/>
        </w:rPr>
        <w:t xml:space="preserve"> + </w:t>
      </w:r>
      <w:r w:rsidRPr="00861936">
        <w:rPr>
          <w:rFonts w:ascii="Consolas" w:eastAsia="Times New Roman" w:hAnsi="Consolas" w:cs="Times New Roman"/>
          <w:color w:val="B5CEA8"/>
          <w:kern w:val="0"/>
          <w:sz w:val="21"/>
          <w:szCs w:val="21"/>
          <w:lang w:val="fr-FR"/>
          <w14:ligatures w14:val="none"/>
        </w:rPr>
        <w:t>0.713</w:t>
      </w:r>
      <w:r w:rsidRPr="00861936">
        <w:rPr>
          <w:rFonts w:ascii="Consolas" w:eastAsia="Times New Roman" w:hAnsi="Consolas" w:cs="Times New Roman"/>
          <w:color w:val="D4D4D4"/>
          <w:kern w:val="0"/>
          <w:sz w:val="21"/>
          <w:szCs w:val="21"/>
          <w:lang w:val="fr-FR"/>
          <w14:ligatures w14:val="none"/>
        </w:rPr>
        <w:t xml:space="preserve"> * (r - y));</w:t>
      </w:r>
    </w:p>
    <w:p w14:paraId="78775F61"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16931150"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lang w:val="fr-FR"/>
          <w14:ligatures w14:val="none"/>
        </w:rPr>
        <w:t xml:space="preserve">        </w:t>
      </w:r>
      <w:proofErr w:type="spellStart"/>
      <w:r w:rsidRPr="00861936">
        <w:rPr>
          <w:rFonts w:ascii="Consolas" w:eastAsia="Times New Roman" w:hAnsi="Consolas" w:cs="Times New Roman"/>
          <w:color w:val="C8C8C8"/>
          <w:kern w:val="0"/>
          <w:sz w:val="21"/>
          <w:szCs w:val="21"/>
          <w14:ligatures w14:val="none"/>
        </w:rPr>
        <w:t>ycrcbData</w:t>
      </w:r>
      <w:proofErr w:type="spellEnd"/>
      <w:r w:rsidRPr="00861936">
        <w:rPr>
          <w:rFonts w:ascii="Consolas" w:eastAsia="Times New Roman" w:hAnsi="Consolas" w:cs="Times New Roman"/>
          <w:color w:val="D4D4D4"/>
          <w:kern w:val="0"/>
          <w:sz w:val="21"/>
          <w:szCs w:val="21"/>
          <w14:ligatures w14:val="none"/>
        </w:rPr>
        <w:t>[</w:t>
      </w:r>
      <w:proofErr w:type="spellStart"/>
      <w:r w:rsidRPr="00861936">
        <w:rPr>
          <w:rFonts w:ascii="Consolas" w:eastAsia="Times New Roman" w:hAnsi="Consolas" w:cs="Times New Roman"/>
          <w:color w:val="D4D4D4"/>
          <w:kern w:val="0"/>
          <w:sz w:val="21"/>
          <w:szCs w:val="21"/>
          <w14:ligatures w14:val="none"/>
        </w:rPr>
        <w:t>i</w:t>
      </w:r>
      <w:proofErr w:type="spellEnd"/>
      <w:r w:rsidRPr="00861936">
        <w:rPr>
          <w:rFonts w:ascii="Consolas" w:eastAsia="Times New Roman" w:hAnsi="Consolas" w:cs="Times New Roman"/>
          <w:color w:val="D4D4D4"/>
          <w:kern w:val="0"/>
          <w:sz w:val="21"/>
          <w:szCs w:val="21"/>
          <w14:ligatures w14:val="none"/>
        </w:rPr>
        <w:t xml:space="preserve">] = (y &lt;&lt; </w:t>
      </w:r>
      <w:r w:rsidRPr="00861936">
        <w:rPr>
          <w:rFonts w:ascii="Consolas" w:eastAsia="Times New Roman" w:hAnsi="Consolas" w:cs="Times New Roman"/>
          <w:color w:val="B5CEA8"/>
          <w:kern w:val="0"/>
          <w:sz w:val="21"/>
          <w:szCs w:val="21"/>
          <w14:ligatures w14:val="none"/>
        </w:rPr>
        <w:t>8</w:t>
      </w:r>
      <w:r w:rsidRPr="00861936">
        <w:rPr>
          <w:rFonts w:ascii="Consolas" w:eastAsia="Times New Roman" w:hAnsi="Consolas" w:cs="Times New Roman"/>
          <w:color w:val="D4D4D4"/>
          <w:kern w:val="0"/>
          <w:sz w:val="21"/>
          <w:szCs w:val="21"/>
          <w14:ligatures w14:val="none"/>
        </w:rPr>
        <w:t>) | (</w:t>
      </w:r>
      <w:proofErr w:type="spellStart"/>
      <w:r w:rsidRPr="00861936">
        <w:rPr>
          <w:rFonts w:ascii="Consolas" w:eastAsia="Times New Roman" w:hAnsi="Consolas" w:cs="Times New Roman"/>
          <w:color w:val="D4D4D4"/>
          <w:kern w:val="0"/>
          <w:sz w:val="21"/>
          <w:szCs w:val="21"/>
          <w14:ligatures w14:val="none"/>
        </w:rPr>
        <w:t>cr</w:t>
      </w:r>
      <w:proofErr w:type="spellEnd"/>
      <w:r w:rsidRPr="00861936">
        <w:rPr>
          <w:rFonts w:ascii="Consolas" w:eastAsia="Times New Roman" w:hAnsi="Consolas" w:cs="Times New Roman"/>
          <w:color w:val="D4D4D4"/>
          <w:kern w:val="0"/>
          <w:sz w:val="21"/>
          <w:szCs w:val="21"/>
          <w14:ligatures w14:val="none"/>
        </w:rPr>
        <w:t xml:space="preserve"> &lt;&lt; </w:t>
      </w:r>
      <w:r w:rsidRPr="00861936">
        <w:rPr>
          <w:rFonts w:ascii="Consolas" w:eastAsia="Times New Roman" w:hAnsi="Consolas" w:cs="Times New Roman"/>
          <w:color w:val="B5CEA8"/>
          <w:kern w:val="0"/>
          <w:sz w:val="21"/>
          <w:szCs w:val="21"/>
          <w14:ligatures w14:val="none"/>
        </w:rPr>
        <w:t>3</w:t>
      </w:r>
      <w:r w:rsidRPr="00861936">
        <w:rPr>
          <w:rFonts w:ascii="Consolas" w:eastAsia="Times New Roman" w:hAnsi="Consolas" w:cs="Times New Roman"/>
          <w:color w:val="D4D4D4"/>
          <w:kern w:val="0"/>
          <w:sz w:val="21"/>
          <w:szCs w:val="21"/>
          <w14:ligatures w14:val="none"/>
        </w:rPr>
        <w:t>) | (</w:t>
      </w:r>
      <w:proofErr w:type="spellStart"/>
      <w:r w:rsidRPr="00861936">
        <w:rPr>
          <w:rFonts w:ascii="Consolas" w:eastAsia="Times New Roman" w:hAnsi="Consolas" w:cs="Times New Roman"/>
          <w:color w:val="D4D4D4"/>
          <w:kern w:val="0"/>
          <w:sz w:val="21"/>
          <w:szCs w:val="21"/>
          <w14:ligatures w14:val="none"/>
        </w:rPr>
        <w:t>cb</w:t>
      </w:r>
      <w:proofErr w:type="spellEnd"/>
      <w:r w:rsidRPr="00861936">
        <w:rPr>
          <w:rFonts w:ascii="Consolas" w:eastAsia="Times New Roman" w:hAnsi="Consolas" w:cs="Times New Roman"/>
          <w:color w:val="D4D4D4"/>
          <w:kern w:val="0"/>
          <w:sz w:val="21"/>
          <w:szCs w:val="21"/>
          <w14:ligatures w14:val="none"/>
        </w:rPr>
        <w:t xml:space="preserve"> &gt;&gt; </w:t>
      </w:r>
      <w:r w:rsidRPr="00861936">
        <w:rPr>
          <w:rFonts w:ascii="Consolas" w:eastAsia="Times New Roman" w:hAnsi="Consolas" w:cs="Times New Roman"/>
          <w:color w:val="B5CEA8"/>
          <w:kern w:val="0"/>
          <w:sz w:val="21"/>
          <w:szCs w:val="21"/>
          <w14:ligatures w14:val="none"/>
        </w:rPr>
        <w:t>3</w:t>
      </w:r>
      <w:r w:rsidRPr="00861936">
        <w:rPr>
          <w:rFonts w:ascii="Consolas" w:eastAsia="Times New Roman" w:hAnsi="Consolas" w:cs="Times New Roman"/>
          <w:color w:val="D4D4D4"/>
          <w:kern w:val="0"/>
          <w:sz w:val="21"/>
          <w:szCs w:val="21"/>
          <w14:ligatures w14:val="none"/>
        </w:rPr>
        <w:t>);</w:t>
      </w:r>
    </w:p>
    <w:p w14:paraId="230BF452"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1CA8A17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p>
    <w:p w14:paraId="0C481EF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xml:space="preserve">    /* Display the continuous </w:t>
      </w:r>
      <w:proofErr w:type="spellStart"/>
      <w:r w:rsidRPr="00861936">
        <w:rPr>
          <w:rFonts w:ascii="Consolas" w:eastAsia="Times New Roman" w:hAnsi="Consolas" w:cs="Times New Roman"/>
          <w:color w:val="6A9955"/>
          <w:kern w:val="0"/>
          <w:sz w:val="21"/>
          <w:szCs w:val="21"/>
          <w14:ligatures w14:val="none"/>
        </w:rPr>
        <w:t>grap</w:t>
      </w:r>
      <w:proofErr w:type="spellEnd"/>
      <w:r w:rsidRPr="00861936">
        <w:rPr>
          <w:rFonts w:ascii="Consolas" w:eastAsia="Times New Roman" w:hAnsi="Consolas" w:cs="Times New Roman"/>
          <w:color w:val="6A9955"/>
          <w:kern w:val="0"/>
          <w:sz w:val="21"/>
          <w:szCs w:val="21"/>
          <w14:ligatures w14:val="none"/>
        </w:rPr>
        <w:t xml:space="preserve"> */</w:t>
      </w:r>
    </w:p>
    <w:p w14:paraId="45D99CF0"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UTIL_LCD_SetFuncDriver</w:t>
      </w:r>
      <w:proofErr w:type="spellEnd"/>
      <w:r w:rsidRPr="00861936">
        <w:rPr>
          <w:rFonts w:ascii="Consolas" w:eastAsia="Times New Roman" w:hAnsi="Consolas" w:cs="Times New Roman"/>
          <w:color w:val="D4D4D4"/>
          <w:kern w:val="0"/>
          <w:sz w:val="21"/>
          <w:szCs w:val="21"/>
          <w14:ligatures w14:val="none"/>
        </w:rPr>
        <w:t>(&amp;</w:t>
      </w:r>
      <w:proofErr w:type="spellStart"/>
      <w:r w:rsidRPr="00861936">
        <w:rPr>
          <w:rFonts w:ascii="Consolas" w:eastAsia="Times New Roman" w:hAnsi="Consolas" w:cs="Times New Roman"/>
          <w:color w:val="D4D4D4"/>
          <w:kern w:val="0"/>
          <w:sz w:val="21"/>
          <w:szCs w:val="21"/>
          <w14:ligatures w14:val="none"/>
        </w:rPr>
        <w:t>LCD_Driver</w:t>
      </w:r>
      <w:proofErr w:type="spellEnd"/>
      <w:r w:rsidRPr="00861936">
        <w:rPr>
          <w:rFonts w:ascii="Consolas" w:eastAsia="Times New Roman" w:hAnsi="Consolas" w:cs="Times New Roman"/>
          <w:color w:val="D4D4D4"/>
          <w:kern w:val="0"/>
          <w:sz w:val="21"/>
          <w:szCs w:val="21"/>
          <w14:ligatures w14:val="none"/>
        </w:rPr>
        <w:t>);</w:t>
      </w:r>
    </w:p>
    <w:p w14:paraId="4866728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BSP_LCD_</w:t>
      </w:r>
      <w:proofErr w:type="gramStart"/>
      <w:r w:rsidRPr="00861936">
        <w:rPr>
          <w:rFonts w:ascii="Consolas" w:eastAsia="Times New Roman" w:hAnsi="Consolas" w:cs="Times New Roman"/>
          <w:color w:val="C8C8C8"/>
          <w:kern w:val="0"/>
          <w:sz w:val="21"/>
          <w:szCs w:val="21"/>
          <w14:ligatures w14:val="none"/>
        </w:rPr>
        <w:t>FillRGBRect</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r w:rsidRPr="00861936">
        <w:rPr>
          <w:rFonts w:ascii="Consolas" w:eastAsia="Times New Roman" w:hAnsi="Consolas" w:cs="Times New Roman"/>
          <w:color w:val="569CD6"/>
          <w:kern w:val="0"/>
          <w:sz w:val="21"/>
          <w:szCs w:val="21"/>
          <w14:ligatures w14:val="none"/>
        </w:rPr>
        <w:t>uint8_t</w:t>
      </w: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ycrcbData,FRAME_WIDTH,FRAME_HEIGHT</w:t>
      </w:r>
      <w:proofErr w:type="spellEnd"/>
      <w:r w:rsidRPr="00861936">
        <w:rPr>
          <w:rFonts w:ascii="Consolas" w:eastAsia="Times New Roman" w:hAnsi="Consolas" w:cs="Times New Roman"/>
          <w:color w:val="D4D4D4"/>
          <w:kern w:val="0"/>
          <w:sz w:val="21"/>
          <w:szCs w:val="21"/>
          <w14:ligatures w14:val="none"/>
        </w:rPr>
        <w:t>);</w:t>
      </w:r>
    </w:p>
    <w:p w14:paraId="1D44D953"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p>
    <w:p w14:paraId="7551F9A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UTIL_LCD_</w:t>
      </w:r>
      <w:proofErr w:type="gramStart"/>
      <w:r w:rsidRPr="00861936">
        <w:rPr>
          <w:rFonts w:ascii="Consolas" w:eastAsia="Times New Roman" w:hAnsi="Consolas" w:cs="Times New Roman"/>
          <w:color w:val="C8C8C8"/>
          <w:kern w:val="0"/>
          <w:sz w:val="21"/>
          <w:szCs w:val="21"/>
          <w14:ligatures w14:val="none"/>
        </w:rPr>
        <w:t>SetBackColor</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UTIL_LCD_COLOR_GRAY);</w:t>
      </w:r>
    </w:p>
    <w:p w14:paraId="64E4485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UTIL_LCD_</w:t>
      </w:r>
      <w:proofErr w:type="gramStart"/>
      <w:r w:rsidRPr="00861936">
        <w:rPr>
          <w:rFonts w:ascii="Consolas" w:eastAsia="Times New Roman" w:hAnsi="Consolas" w:cs="Times New Roman"/>
          <w:color w:val="C8C8C8"/>
          <w:kern w:val="0"/>
          <w:sz w:val="21"/>
          <w:szCs w:val="21"/>
          <w14:ligatures w14:val="none"/>
        </w:rPr>
        <w:t>SetTextColor</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UTIL_LCD_COLOR_RED);</w:t>
      </w:r>
    </w:p>
    <w:p w14:paraId="24B86AC1"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lang w:val="fr-FR"/>
          <w14:ligatures w14:val="none"/>
        </w:rPr>
        <w:t>UTIL_LCD_</w:t>
      </w:r>
      <w:proofErr w:type="gramStart"/>
      <w:r w:rsidRPr="00861936">
        <w:rPr>
          <w:rFonts w:ascii="Consolas" w:eastAsia="Times New Roman" w:hAnsi="Consolas" w:cs="Times New Roman"/>
          <w:color w:val="C8C8C8"/>
          <w:kern w:val="0"/>
          <w:sz w:val="21"/>
          <w:szCs w:val="21"/>
          <w:lang w:val="fr-FR"/>
          <w14:ligatures w14:val="none"/>
        </w:rPr>
        <w:t>DisplayStringAt</w:t>
      </w:r>
      <w:proofErr w:type="spellEnd"/>
      <w:r w:rsidRPr="00861936">
        <w:rPr>
          <w:rFonts w:ascii="Consolas" w:eastAsia="Times New Roman" w:hAnsi="Consolas" w:cs="Times New Roman"/>
          <w:color w:val="D4D4D4"/>
          <w:kern w:val="0"/>
          <w:sz w:val="21"/>
          <w:szCs w:val="21"/>
          <w:lang w:val="fr-FR"/>
          <w14:ligatures w14:val="none"/>
        </w:rPr>
        <w:t>(</w:t>
      </w:r>
      <w:proofErr w:type="gramEnd"/>
      <w:r w:rsidRPr="00861936">
        <w:rPr>
          <w:rFonts w:ascii="Consolas" w:eastAsia="Times New Roman" w:hAnsi="Consolas" w:cs="Times New Roman"/>
          <w:color w:val="B5CEA8"/>
          <w:kern w:val="0"/>
          <w:sz w:val="21"/>
          <w:szCs w:val="21"/>
          <w:lang w:val="fr-FR"/>
          <w14:ligatures w14:val="none"/>
        </w:rPr>
        <w:t>0</w:t>
      </w:r>
      <w:r w:rsidRPr="00861936">
        <w:rPr>
          <w:rFonts w:ascii="Consolas" w:eastAsia="Times New Roman" w:hAnsi="Consolas" w:cs="Times New Roman"/>
          <w:color w:val="D4D4D4"/>
          <w:kern w:val="0"/>
          <w:sz w:val="21"/>
          <w:szCs w:val="21"/>
          <w:lang w:val="fr-FR"/>
          <w14:ligatures w14:val="none"/>
        </w:rPr>
        <w:t xml:space="preserve">, </w:t>
      </w:r>
      <w:r w:rsidRPr="00861936">
        <w:rPr>
          <w:rFonts w:ascii="Consolas" w:eastAsia="Times New Roman" w:hAnsi="Consolas" w:cs="Times New Roman"/>
          <w:color w:val="B5CEA8"/>
          <w:kern w:val="0"/>
          <w:sz w:val="21"/>
          <w:szCs w:val="21"/>
          <w:lang w:val="fr-FR"/>
          <w14:ligatures w14:val="none"/>
        </w:rPr>
        <w:t>5</w:t>
      </w:r>
      <w:r w:rsidRPr="00861936">
        <w:rPr>
          <w:rFonts w:ascii="Consolas" w:eastAsia="Times New Roman" w:hAnsi="Consolas" w:cs="Times New Roman"/>
          <w:color w:val="D4D4D4"/>
          <w:kern w:val="0"/>
          <w:sz w:val="21"/>
          <w:szCs w:val="21"/>
          <w:lang w:val="fr-FR"/>
          <w14:ligatures w14:val="none"/>
        </w:rPr>
        <w:t>, (</w:t>
      </w:r>
      <w:r w:rsidRPr="00861936">
        <w:rPr>
          <w:rFonts w:ascii="Consolas" w:eastAsia="Times New Roman" w:hAnsi="Consolas" w:cs="Times New Roman"/>
          <w:color w:val="569CD6"/>
          <w:kern w:val="0"/>
          <w:sz w:val="21"/>
          <w:szCs w:val="21"/>
          <w:lang w:val="fr-FR"/>
          <w14:ligatures w14:val="none"/>
        </w:rPr>
        <w:t>uint8_t</w:t>
      </w:r>
      <w:r w:rsidRPr="00861936">
        <w:rPr>
          <w:rFonts w:ascii="Consolas" w:eastAsia="Times New Roman" w:hAnsi="Consolas" w:cs="Times New Roman"/>
          <w:color w:val="D4D4D4"/>
          <w:kern w:val="0"/>
          <w:sz w:val="21"/>
          <w:szCs w:val="21"/>
          <w:lang w:val="fr-FR"/>
          <w14:ligatures w14:val="none"/>
        </w:rPr>
        <w:t xml:space="preserve"> *)</w:t>
      </w:r>
      <w:r w:rsidRPr="00861936">
        <w:rPr>
          <w:rFonts w:ascii="Consolas" w:eastAsia="Times New Roman" w:hAnsi="Consolas" w:cs="Times New Roman"/>
          <w:color w:val="CE9178"/>
          <w:kern w:val="0"/>
          <w:sz w:val="21"/>
          <w:szCs w:val="21"/>
          <w:lang w:val="fr-FR"/>
          <w14:ligatures w14:val="none"/>
        </w:rPr>
        <w:t>"</w:t>
      </w:r>
      <w:proofErr w:type="spellStart"/>
      <w:r w:rsidRPr="00861936">
        <w:rPr>
          <w:rFonts w:ascii="Consolas" w:eastAsia="Times New Roman" w:hAnsi="Consolas" w:cs="Times New Roman"/>
          <w:color w:val="CE9178"/>
          <w:kern w:val="0"/>
          <w:sz w:val="21"/>
          <w:szCs w:val="21"/>
          <w:lang w:val="fr-FR"/>
          <w14:ligatures w14:val="none"/>
        </w:rPr>
        <w:t>YCrCb</w:t>
      </w:r>
      <w:proofErr w:type="spellEnd"/>
      <w:r w:rsidRPr="00861936">
        <w:rPr>
          <w:rFonts w:ascii="Consolas" w:eastAsia="Times New Roman" w:hAnsi="Consolas" w:cs="Times New Roman"/>
          <w:color w:val="CE9178"/>
          <w:kern w:val="0"/>
          <w:sz w:val="21"/>
          <w:szCs w:val="21"/>
          <w:lang w:val="fr-FR"/>
          <w14:ligatures w14:val="none"/>
        </w:rPr>
        <w:t xml:space="preserve"> Format"</w:t>
      </w:r>
      <w:r w:rsidRPr="00861936">
        <w:rPr>
          <w:rFonts w:ascii="Consolas" w:eastAsia="Times New Roman" w:hAnsi="Consolas" w:cs="Times New Roman"/>
          <w:color w:val="D4D4D4"/>
          <w:kern w:val="0"/>
          <w:sz w:val="21"/>
          <w:szCs w:val="21"/>
          <w:lang w:val="fr-FR"/>
          <w14:ligatures w14:val="none"/>
        </w:rPr>
        <w:t>, CENTER_MODE);</w:t>
      </w:r>
    </w:p>
    <w:p w14:paraId="51E4419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3CB4D84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lang w:val="fr-FR"/>
          <w14:ligatures w14:val="none"/>
        </w:rPr>
        <w:t xml:space="preserve">    </w:t>
      </w:r>
      <w:r w:rsidRPr="00861936">
        <w:rPr>
          <w:rFonts w:ascii="Consolas" w:eastAsia="Times New Roman" w:hAnsi="Consolas" w:cs="Times New Roman"/>
          <w:color w:val="6A9955"/>
          <w:kern w:val="0"/>
          <w:sz w:val="21"/>
          <w:szCs w:val="21"/>
          <w14:ligatures w14:val="none"/>
        </w:rPr>
        <w:t>/* for any Press Check whether the Continuous capture should be suspended or resumed */</w:t>
      </w:r>
    </w:p>
    <w:p w14:paraId="00DB06C0"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while</w:t>
      </w:r>
      <w:r w:rsidRPr="00861936">
        <w:rPr>
          <w:rFonts w:ascii="Consolas" w:eastAsia="Times New Roman" w:hAnsi="Consolas" w:cs="Times New Roman"/>
          <w:color w:val="D4D4D4"/>
          <w:kern w:val="0"/>
          <w:sz w:val="21"/>
          <w:szCs w:val="21"/>
          <w14:ligatures w14:val="none"/>
        </w:rPr>
        <w:t xml:space="preserve"> (</w:t>
      </w:r>
      <w:proofErr w:type="spellStart"/>
      <w:proofErr w:type="gramStart"/>
      <w:r w:rsidRPr="00861936">
        <w:rPr>
          <w:rFonts w:ascii="Consolas" w:eastAsia="Times New Roman" w:hAnsi="Consolas" w:cs="Times New Roman"/>
          <w:color w:val="D4D4D4"/>
          <w:kern w:val="0"/>
          <w:sz w:val="21"/>
          <w:szCs w:val="21"/>
          <w14:ligatures w14:val="none"/>
        </w:rPr>
        <w:t>UserButtonPressed</w:t>
      </w:r>
      <w:proofErr w:type="spellEnd"/>
      <w:r w:rsidRPr="00861936">
        <w:rPr>
          <w:rFonts w:ascii="Consolas" w:eastAsia="Times New Roman" w:hAnsi="Consolas" w:cs="Times New Roman"/>
          <w:color w:val="D4D4D4"/>
          <w:kern w:val="0"/>
          <w:sz w:val="21"/>
          <w:szCs w:val="21"/>
          <w14:ligatures w14:val="none"/>
        </w:rPr>
        <w:t xml:space="preserve"> !</w:t>
      </w:r>
      <w:proofErr w:type="gramEnd"/>
      <w:r w:rsidRPr="00861936">
        <w:rPr>
          <w:rFonts w:ascii="Consolas" w:eastAsia="Times New Roman" w:hAnsi="Consolas" w:cs="Times New Roman"/>
          <w:color w:val="D4D4D4"/>
          <w:kern w:val="0"/>
          <w:sz w:val="21"/>
          <w:szCs w:val="21"/>
          <w14:ligatures w14:val="none"/>
        </w:rPr>
        <w:t>= RESET)</w:t>
      </w:r>
    </w:p>
    <w:p w14:paraId="6D9EA221"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79BEB68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gramStart"/>
      <w:r w:rsidRPr="00861936">
        <w:rPr>
          <w:rFonts w:ascii="Consolas" w:eastAsia="Times New Roman" w:hAnsi="Consolas" w:cs="Times New Roman"/>
          <w:color w:val="569CD6"/>
          <w:kern w:val="0"/>
          <w:sz w:val="21"/>
          <w:szCs w:val="21"/>
          <w14:ligatures w14:val="none"/>
        </w:rPr>
        <w:t>if</w:t>
      </w:r>
      <w:r w:rsidRPr="00861936">
        <w:rPr>
          <w:rFonts w:ascii="Consolas" w:eastAsia="Times New Roman" w:hAnsi="Consolas" w:cs="Times New Roman"/>
          <w:color w:val="D4D4D4"/>
          <w:kern w:val="0"/>
          <w:sz w:val="21"/>
          <w:szCs w:val="21"/>
          <w14:ligatures w14:val="none"/>
        </w:rPr>
        <w:t>(</w:t>
      </w:r>
      <w:proofErr w:type="spellStart"/>
      <w:proofErr w:type="gramEnd"/>
      <w:r w:rsidRPr="00861936">
        <w:rPr>
          <w:rFonts w:ascii="Consolas" w:eastAsia="Times New Roman" w:hAnsi="Consolas" w:cs="Times New Roman"/>
          <w:color w:val="D4D4D4"/>
          <w:kern w:val="0"/>
          <w:sz w:val="21"/>
          <w:szCs w:val="21"/>
          <w14:ligatures w14:val="none"/>
        </w:rPr>
        <w:t>frame_suspended</w:t>
      </w:r>
      <w:proofErr w:type="spellEnd"/>
      <w:r w:rsidRPr="00861936">
        <w:rPr>
          <w:rFonts w:ascii="Consolas" w:eastAsia="Times New Roman" w:hAnsi="Consolas" w:cs="Times New Roman"/>
          <w:color w:val="D4D4D4"/>
          <w:kern w:val="0"/>
          <w:sz w:val="21"/>
          <w:szCs w:val="21"/>
          <w14:ligatures w14:val="none"/>
        </w:rPr>
        <w:t xml:space="preserve"> == </w:t>
      </w:r>
      <w:r w:rsidRPr="00861936">
        <w:rPr>
          <w:rFonts w:ascii="Consolas" w:eastAsia="Times New Roman" w:hAnsi="Consolas" w:cs="Times New Roman"/>
          <w:color w:val="B5CEA8"/>
          <w:kern w:val="0"/>
          <w:sz w:val="21"/>
          <w:szCs w:val="21"/>
          <w14:ligatures w14:val="none"/>
        </w:rPr>
        <w:t>1</w:t>
      </w:r>
      <w:r w:rsidRPr="00861936">
        <w:rPr>
          <w:rFonts w:ascii="Consolas" w:eastAsia="Times New Roman" w:hAnsi="Consolas" w:cs="Times New Roman"/>
          <w:color w:val="D4D4D4"/>
          <w:kern w:val="0"/>
          <w:sz w:val="21"/>
          <w:szCs w:val="21"/>
          <w14:ligatures w14:val="none"/>
        </w:rPr>
        <w:t>)</w:t>
      </w:r>
    </w:p>
    <w:p w14:paraId="246D9664"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1B2F2E1B"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gramStart"/>
      <w:r w:rsidRPr="00861936">
        <w:rPr>
          <w:rFonts w:ascii="Consolas" w:eastAsia="Times New Roman" w:hAnsi="Consolas" w:cs="Times New Roman"/>
          <w:color w:val="569CD6"/>
          <w:kern w:val="0"/>
          <w:sz w:val="21"/>
          <w:szCs w:val="21"/>
          <w14:ligatures w14:val="none"/>
        </w:rPr>
        <w:t>if</w:t>
      </w:r>
      <w:r w:rsidRPr="00861936">
        <w:rPr>
          <w:rFonts w:ascii="Consolas" w:eastAsia="Times New Roman" w:hAnsi="Consolas" w:cs="Times New Roman"/>
          <w:color w:val="D4D4D4"/>
          <w:kern w:val="0"/>
          <w:sz w:val="21"/>
          <w:szCs w:val="21"/>
          <w14:ligatures w14:val="none"/>
        </w:rPr>
        <w:t>(</w:t>
      </w:r>
      <w:proofErr w:type="spellStart"/>
      <w:proofErr w:type="gramEnd"/>
      <w:r w:rsidRPr="00861936">
        <w:rPr>
          <w:rFonts w:ascii="Consolas" w:eastAsia="Times New Roman" w:hAnsi="Consolas" w:cs="Times New Roman"/>
          <w:color w:val="C8C8C8"/>
          <w:kern w:val="0"/>
          <w:sz w:val="21"/>
          <w:szCs w:val="21"/>
          <w14:ligatures w14:val="none"/>
        </w:rPr>
        <w:t>HAL_DCMI_Resume</w:t>
      </w:r>
      <w:proofErr w:type="spellEnd"/>
      <w:r w:rsidRPr="00861936">
        <w:rPr>
          <w:rFonts w:ascii="Consolas" w:eastAsia="Times New Roman" w:hAnsi="Consolas" w:cs="Times New Roman"/>
          <w:color w:val="D4D4D4"/>
          <w:kern w:val="0"/>
          <w:sz w:val="21"/>
          <w:szCs w:val="21"/>
          <w14:ligatures w14:val="none"/>
        </w:rPr>
        <w:t>(&amp;</w:t>
      </w:r>
      <w:proofErr w:type="spellStart"/>
      <w:r w:rsidRPr="00861936">
        <w:rPr>
          <w:rFonts w:ascii="Consolas" w:eastAsia="Times New Roman" w:hAnsi="Consolas" w:cs="Times New Roman"/>
          <w:color w:val="D4D4D4"/>
          <w:kern w:val="0"/>
          <w:sz w:val="21"/>
          <w:szCs w:val="21"/>
          <w14:ligatures w14:val="none"/>
        </w:rPr>
        <w:t>hdcmi</w:t>
      </w:r>
      <w:proofErr w:type="spellEnd"/>
      <w:r w:rsidRPr="00861936">
        <w:rPr>
          <w:rFonts w:ascii="Consolas" w:eastAsia="Times New Roman" w:hAnsi="Consolas" w:cs="Times New Roman"/>
          <w:color w:val="D4D4D4"/>
          <w:kern w:val="0"/>
          <w:sz w:val="21"/>
          <w:szCs w:val="21"/>
          <w14:ligatures w14:val="none"/>
        </w:rPr>
        <w:t>) != HAL_OK)</w:t>
      </w:r>
    </w:p>
    <w:p w14:paraId="7C0888F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6E7C412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Error_</w:t>
      </w:r>
      <w:proofErr w:type="gramStart"/>
      <w:r w:rsidRPr="00861936">
        <w:rPr>
          <w:rFonts w:ascii="Consolas" w:eastAsia="Times New Roman" w:hAnsi="Consolas" w:cs="Times New Roman"/>
          <w:color w:val="C8C8C8"/>
          <w:kern w:val="0"/>
          <w:sz w:val="21"/>
          <w:szCs w:val="21"/>
          <w14:ligatures w14:val="none"/>
        </w:rPr>
        <w:t>Handler</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w:t>
      </w:r>
    </w:p>
    <w:p w14:paraId="2FDD5183"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588CD34C"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frame_suspended</w:t>
      </w:r>
      <w:proofErr w:type="spellEnd"/>
      <w:r w:rsidRPr="00861936">
        <w:rPr>
          <w:rFonts w:ascii="Consolas" w:eastAsia="Times New Roman" w:hAnsi="Consolas" w:cs="Times New Roman"/>
          <w:color w:val="D4D4D4"/>
          <w:kern w:val="0"/>
          <w:sz w:val="21"/>
          <w:szCs w:val="21"/>
          <w14:ligatures w14:val="none"/>
        </w:rPr>
        <w:t>=</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p>
    <w:p w14:paraId="2D92FA1B"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7A919C12"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else</w:t>
      </w:r>
    </w:p>
    <w:p w14:paraId="3F1D5C92"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64751498"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gramStart"/>
      <w:r w:rsidRPr="00861936">
        <w:rPr>
          <w:rFonts w:ascii="Consolas" w:eastAsia="Times New Roman" w:hAnsi="Consolas" w:cs="Times New Roman"/>
          <w:color w:val="569CD6"/>
          <w:kern w:val="0"/>
          <w:sz w:val="21"/>
          <w:szCs w:val="21"/>
          <w14:ligatures w14:val="none"/>
        </w:rPr>
        <w:t>if</w:t>
      </w:r>
      <w:r w:rsidRPr="00861936">
        <w:rPr>
          <w:rFonts w:ascii="Consolas" w:eastAsia="Times New Roman" w:hAnsi="Consolas" w:cs="Times New Roman"/>
          <w:color w:val="D4D4D4"/>
          <w:kern w:val="0"/>
          <w:sz w:val="21"/>
          <w:szCs w:val="21"/>
          <w14:ligatures w14:val="none"/>
        </w:rPr>
        <w:t>(</w:t>
      </w:r>
      <w:proofErr w:type="spellStart"/>
      <w:proofErr w:type="gramEnd"/>
      <w:r w:rsidRPr="00861936">
        <w:rPr>
          <w:rFonts w:ascii="Consolas" w:eastAsia="Times New Roman" w:hAnsi="Consolas" w:cs="Times New Roman"/>
          <w:color w:val="C8C8C8"/>
          <w:kern w:val="0"/>
          <w:sz w:val="21"/>
          <w:szCs w:val="21"/>
          <w14:ligatures w14:val="none"/>
        </w:rPr>
        <w:t>HAL_DCMI_Suspend</w:t>
      </w:r>
      <w:proofErr w:type="spellEnd"/>
      <w:r w:rsidRPr="00861936">
        <w:rPr>
          <w:rFonts w:ascii="Consolas" w:eastAsia="Times New Roman" w:hAnsi="Consolas" w:cs="Times New Roman"/>
          <w:color w:val="D4D4D4"/>
          <w:kern w:val="0"/>
          <w:sz w:val="21"/>
          <w:szCs w:val="21"/>
          <w14:ligatures w14:val="none"/>
        </w:rPr>
        <w:t>(&amp;</w:t>
      </w:r>
      <w:proofErr w:type="spellStart"/>
      <w:r w:rsidRPr="00861936">
        <w:rPr>
          <w:rFonts w:ascii="Consolas" w:eastAsia="Times New Roman" w:hAnsi="Consolas" w:cs="Times New Roman"/>
          <w:color w:val="D4D4D4"/>
          <w:kern w:val="0"/>
          <w:sz w:val="21"/>
          <w:szCs w:val="21"/>
          <w14:ligatures w14:val="none"/>
        </w:rPr>
        <w:t>hdcmi</w:t>
      </w:r>
      <w:proofErr w:type="spellEnd"/>
      <w:r w:rsidRPr="00861936">
        <w:rPr>
          <w:rFonts w:ascii="Consolas" w:eastAsia="Times New Roman" w:hAnsi="Consolas" w:cs="Times New Roman"/>
          <w:color w:val="D4D4D4"/>
          <w:kern w:val="0"/>
          <w:sz w:val="21"/>
          <w:szCs w:val="21"/>
          <w14:ligatures w14:val="none"/>
        </w:rPr>
        <w:t>) != HAL_OK)</w:t>
      </w:r>
    </w:p>
    <w:p w14:paraId="7AA3F6F6"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7F46433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Error_</w:t>
      </w:r>
      <w:proofErr w:type="gramStart"/>
      <w:r w:rsidRPr="00861936">
        <w:rPr>
          <w:rFonts w:ascii="Consolas" w:eastAsia="Times New Roman" w:hAnsi="Consolas" w:cs="Times New Roman"/>
          <w:color w:val="C8C8C8"/>
          <w:kern w:val="0"/>
          <w:sz w:val="21"/>
          <w:szCs w:val="21"/>
          <w14:ligatures w14:val="none"/>
        </w:rPr>
        <w:t>Handler</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w:t>
      </w:r>
    </w:p>
    <w:p w14:paraId="458D5498"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59F32D4C"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frame_suspended</w:t>
      </w:r>
      <w:proofErr w:type="spellEnd"/>
      <w:r w:rsidRPr="00861936">
        <w:rPr>
          <w:rFonts w:ascii="Consolas" w:eastAsia="Times New Roman" w:hAnsi="Consolas" w:cs="Times New Roman"/>
          <w:color w:val="D4D4D4"/>
          <w:kern w:val="0"/>
          <w:sz w:val="21"/>
          <w:szCs w:val="21"/>
          <w14:ligatures w14:val="none"/>
        </w:rPr>
        <w:t>++;</w:t>
      </w:r>
    </w:p>
    <w:p w14:paraId="611DB3E5"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4B8B38A0"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UserButtonPressed</w:t>
      </w:r>
      <w:proofErr w:type="spellEnd"/>
      <w:r w:rsidRPr="00861936">
        <w:rPr>
          <w:rFonts w:ascii="Consolas" w:eastAsia="Times New Roman" w:hAnsi="Consolas" w:cs="Times New Roman"/>
          <w:color w:val="D4D4D4"/>
          <w:kern w:val="0"/>
          <w:sz w:val="21"/>
          <w:szCs w:val="21"/>
          <w14:ligatures w14:val="none"/>
        </w:rPr>
        <w:t xml:space="preserve"> = RESET;</w:t>
      </w:r>
    </w:p>
    <w:p w14:paraId="37082333"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4E3B2388"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lastRenderedPageBreak/>
        <w:t>    /* Check each time for new frame*/</w:t>
      </w:r>
    </w:p>
    <w:p w14:paraId="4DCF0799"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gramStart"/>
      <w:r w:rsidRPr="00861936">
        <w:rPr>
          <w:rFonts w:ascii="Consolas" w:eastAsia="Times New Roman" w:hAnsi="Consolas" w:cs="Times New Roman"/>
          <w:color w:val="569CD6"/>
          <w:kern w:val="0"/>
          <w:sz w:val="21"/>
          <w:szCs w:val="21"/>
          <w14:ligatures w14:val="none"/>
        </w:rPr>
        <w:t>if</w:t>
      </w:r>
      <w:r w:rsidRPr="00861936">
        <w:rPr>
          <w:rFonts w:ascii="Consolas" w:eastAsia="Times New Roman" w:hAnsi="Consolas" w:cs="Times New Roman"/>
          <w:color w:val="D4D4D4"/>
          <w:kern w:val="0"/>
          <w:sz w:val="21"/>
          <w:szCs w:val="21"/>
          <w14:ligatures w14:val="none"/>
        </w:rPr>
        <w:t>(</w:t>
      </w:r>
      <w:proofErr w:type="spellStart"/>
      <w:proofErr w:type="gramEnd"/>
      <w:r w:rsidRPr="00861936">
        <w:rPr>
          <w:rFonts w:ascii="Consolas" w:eastAsia="Times New Roman" w:hAnsi="Consolas" w:cs="Times New Roman"/>
          <w:color w:val="D4D4D4"/>
          <w:kern w:val="0"/>
          <w:sz w:val="21"/>
          <w:szCs w:val="21"/>
          <w14:ligatures w14:val="none"/>
        </w:rPr>
        <w:t>frame_captured</w:t>
      </w:r>
      <w:proofErr w:type="spellEnd"/>
      <w:r w:rsidRPr="00861936">
        <w:rPr>
          <w:rFonts w:ascii="Consolas" w:eastAsia="Times New Roman" w:hAnsi="Consolas" w:cs="Times New Roman"/>
          <w:color w:val="D4D4D4"/>
          <w:kern w:val="0"/>
          <w:sz w:val="21"/>
          <w:szCs w:val="21"/>
          <w14:ligatures w14:val="none"/>
        </w:rPr>
        <w:t xml:space="preserve"> != </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p>
    <w:p w14:paraId="1A6367B4"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728E262D"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D4D4D4"/>
          <w:kern w:val="0"/>
          <w:sz w:val="21"/>
          <w:szCs w:val="21"/>
          <w14:ligatures w14:val="none"/>
        </w:rPr>
        <w:t>frame_captured</w:t>
      </w:r>
      <w:proofErr w:type="spellEnd"/>
      <w:r w:rsidRPr="00861936">
        <w:rPr>
          <w:rFonts w:ascii="Consolas" w:eastAsia="Times New Roman" w:hAnsi="Consolas" w:cs="Times New Roman"/>
          <w:color w:val="D4D4D4"/>
          <w:kern w:val="0"/>
          <w:sz w:val="21"/>
          <w:szCs w:val="21"/>
          <w14:ligatures w14:val="none"/>
        </w:rPr>
        <w:t xml:space="preserve"> = </w:t>
      </w:r>
      <w:r w:rsidRPr="00861936">
        <w:rPr>
          <w:rFonts w:ascii="Consolas" w:eastAsia="Times New Roman" w:hAnsi="Consolas" w:cs="Times New Roman"/>
          <w:color w:val="B5CEA8"/>
          <w:kern w:val="0"/>
          <w:sz w:val="21"/>
          <w:szCs w:val="21"/>
          <w14:ligatures w14:val="none"/>
        </w:rPr>
        <w:t>0</w:t>
      </w:r>
      <w:r w:rsidRPr="00861936">
        <w:rPr>
          <w:rFonts w:ascii="Consolas" w:eastAsia="Times New Roman" w:hAnsi="Consolas" w:cs="Times New Roman"/>
          <w:color w:val="D4D4D4"/>
          <w:kern w:val="0"/>
          <w:sz w:val="21"/>
          <w:szCs w:val="21"/>
          <w14:ligatures w14:val="none"/>
        </w:rPr>
        <w:t>;</w:t>
      </w:r>
    </w:p>
    <w:p w14:paraId="525B789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BSP_LED_</w:t>
      </w:r>
      <w:proofErr w:type="gramStart"/>
      <w:r w:rsidRPr="00861936">
        <w:rPr>
          <w:rFonts w:ascii="Consolas" w:eastAsia="Times New Roman" w:hAnsi="Consolas" w:cs="Times New Roman"/>
          <w:color w:val="C8C8C8"/>
          <w:kern w:val="0"/>
          <w:sz w:val="21"/>
          <w:szCs w:val="21"/>
          <w14:ligatures w14:val="none"/>
        </w:rPr>
        <w:t>Toggle</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LED5);</w:t>
      </w:r>
    </w:p>
    <w:p w14:paraId="1A2F315F"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1F85D98A"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r w:rsidRPr="00861936">
        <w:rPr>
          <w:rFonts w:ascii="Consolas" w:eastAsia="Times New Roman" w:hAnsi="Consolas" w:cs="Times New Roman"/>
          <w:color w:val="569CD6"/>
          <w:kern w:val="0"/>
          <w:sz w:val="21"/>
          <w:szCs w:val="21"/>
          <w14:ligatures w14:val="none"/>
        </w:rPr>
        <w:t>else</w:t>
      </w:r>
    </w:p>
    <w:p w14:paraId="6CF7364E"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62EB50DC"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xml:space="preserve">      </w:t>
      </w:r>
      <w:proofErr w:type="spellStart"/>
      <w:r w:rsidRPr="00861936">
        <w:rPr>
          <w:rFonts w:ascii="Consolas" w:eastAsia="Times New Roman" w:hAnsi="Consolas" w:cs="Times New Roman"/>
          <w:color w:val="C8C8C8"/>
          <w:kern w:val="0"/>
          <w:sz w:val="21"/>
          <w:szCs w:val="21"/>
          <w14:ligatures w14:val="none"/>
        </w:rPr>
        <w:t>BSP_LED_</w:t>
      </w:r>
      <w:proofErr w:type="gramStart"/>
      <w:r w:rsidRPr="00861936">
        <w:rPr>
          <w:rFonts w:ascii="Consolas" w:eastAsia="Times New Roman" w:hAnsi="Consolas" w:cs="Times New Roman"/>
          <w:color w:val="C8C8C8"/>
          <w:kern w:val="0"/>
          <w:sz w:val="21"/>
          <w:szCs w:val="21"/>
          <w14:ligatures w14:val="none"/>
        </w:rPr>
        <w:t>Off</w:t>
      </w:r>
      <w:proofErr w:type="spellEnd"/>
      <w:r w:rsidRPr="00861936">
        <w:rPr>
          <w:rFonts w:ascii="Consolas" w:eastAsia="Times New Roman" w:hAnsi="Consolas" w:cs="Times New Roman"/>
          <w:color w:val="D4D4D4"/>
          <w:kern w:val="0"/>
          <w:sz w:val="21"/>
          <w:szCs w:val="21"/>
          <w14:ligatures w14:val="none"/>
        </w:rPr>
        <w:t>(</w:t>
      </w:r>
      <w:proofErr w:type="gramEnd"/>
      <w:r w:rsidRPr="00861936">
        <w:rPr>
          <w:rFonts w:ascii="Consolas" w:eastAsia="Times New Roman" w:hAnsi="Consolas" w:cs="Times New Roman"/>
          <w:color w:val="D4D4D4"/>
          <w:kern w:val="0"/>
          <w:sz w:val="21"/>
          <w:szCs w:val="21"/>
          <w14:ligatures w14:val="none"/>
        </w:rPr>
        <w:t>LED5);</w:t>
      </w:r>
    </w:p>
    <w:p w14:paraId="7889F1F1"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5F13AB93"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 USER CODE END WHILE */</w:t>
      </w:r>
    </w:p>
    <w:p w14:paraId="10AA1E84"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p>
    <w:p w14:paraId="696167F2"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 USER CODE BEGIN 3 */</w:t>
      </w:r>
    </w:p>
    <w:p w14:paraId="58DD9F61"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D4D4D4"/>
          <w:kern w:val="0"/>
          <w:sz w:val="21"/>
          <w:szCs w:val="21"/>
          <w14:ligatures w14:val="none"/>
        </w:rPr>
        <w:t>  }</w:t>
      </w:r>
    </w:p>
    <w:p w14:paraId="49383EBA" w14:textId="77777777" w:rsidR="00861936" w:rsidRPr="00861936" w:rsidRDefault="00861936" w:rsidP="00861936">
      <w:pPr>
        <w:shd w:val="clear" w:color="auto" w:fill="1E1E1E"/>
        <w:spacing w:after="0" w:line="285" w:lineRule="atLeast"/>
        <w:rPr>
          <w:rFonts w:ascii="Consolas" w:eastAsia="Times New Roman" w:hAnsi="Consolas" w:cs="Times New Roman"/>
          <w:color w:val="D4D4D4"/>
          <w:kern w:val="0"/>
          <w:sz w:val="21"/>
          <w:szCs w:val="21"/>
          <w14:ligatures w14:val="none"/>
        </w:rPr>
      </w:pPr>
      <w:r w:rsidRPr="00861936">
        <w:rPr>
          <w:rFonts w:ascii="Consolas" w:eastAsia="Times New Roman" w:hAnsi="Consolas" w:cs="Times New Roman"/>
          <w:color w:val="6A9955"/>
          <w:kern w:val="0"/>
          <w:sz w:val="21"/>
          <w:szCs w:val="21"/>
          <w14:ligatures w14:val="none"/>
        </w:rPr>
        <w:t>  /* USER CODE END 3 */</w:t>
      </w:r>
    </w:p>
    <w:p w14:paraId="1339B983" w14:textId="77777777" w:rsidR="005D75C3" w:rsidRDefault="005D75C3" w:rsidP="003D661C"/>
    <w:p w14:paraId="0E4F1462" w14:textId="77777777" w:rsidR="00861936" w:rsidRDefault="00861936" w:rsidP="005D75C3"/>
    <w:p w14:paraId="1083A570" w14:textId="7C99E921" w:rsidR="00861936" w:rsidRDefault="00861936" w:rsidP="005D75C3">
      <w:r>
        <w:t xml:space="preserve">Next s the RGB application </w:t>
      </w:r>
      <w:r w:rsidR="00F842D0">
        <w:t>do all the remaining steps from 2</w:t>
      </w:r>
      <w:r w:rsidR="00B0618B">
        <w:t>9</w:t>
      </w:r>
      <w:r w:rsidR="00F842D0">
        <w:t xml:space="preserve"> to 3</w:t>
      </w:r>
      <w:r w:rsidR="00B0618B">
        <w:t>2</w:t>
      </w:r>
    </w:p>
    <w:p w14:paraId="39D63DB3" w14:textId="77777777" w:rsidR="00A11E4A" w:rsidRDefault="00A11E4A" w:rsidP="005D75C3"/>
    <w:p w14:paraId="72C8FE0B" w14:textId="77777777" w:rsidR="00A11E4A" w:rsidRDefault="00A11E4A" w:rsidP="005D75C3"/>
    <w:p w14:paraId="1EF34E36" w14:textId="77777777" w:rsidR="00A11E4A" w:rsidRDefault="00A11E4A" w:rsidP="005D75C3"/>
    <w:p w14:paraId="29836EB1" w14:textId="77777777" w:rsidR="00A11E4A" w:rsidRDefault="00A11E4A" w:rsidP="005D75C3"/>
    <w:p w14:paraId="7FFF57AA" w14:textId="77777777" w:rsidR="00A11E4A" w:rsidRDefault="00A11E4A" w:rsidP="005D75C3"/>
    <w:p w14:paraId="19CC73A2" w14:textId="77777777" w:rsidR="00A11E4A" w:rsidRDefault="00A11E4A" w:rsidP="005D75C3"/>
    <w:p w14:paraId="7784147C" w14:textId="77777777" w:rsidR="00A11E4A" w:rsidRDefault="00A11E4A" w:rsidP="005D75C3"/>
    <w:p w14:paraId="69D7CCFF" w14:textId="77777777" w:rsidR="00A11E4A" w:rsidRDefault="00A11E4A" w:rsidP="005D75C3"/>
    <w:p w14:paraId="34B78C39" w14:textId="77777777" w:rsidR="00A11E4A" w:rsidRDefault="00A11E4A" w:rsidP="005D75C3"/>
    <w:p w14:paraId="1A13A246" w14:textId="77777777" w:rsidR="00861936" w:rsidRDefault="00861936" w:rsidP="005D75C3"/>
    <w:p w14:paraId="3D8BCC3E" w14:textId="77777777" w:rsidR="00861936" w:rsidRDefault="00861936" w:rsidP="005D75C3"/>
    <w:p w14:paraId="760596AA" w14:textId="77777777" w:rsidR="00861936" w:rsidRDefault="00861936" w:rsidP="005D75C3"/>
    <w:p w14:paraId="5FFDC43C" w14:textId="77777777" w:rsidR="00861936" w:rsidRDefault="00861936" w:rsidP="005D75C3"/>
    <w:p w14:paraId="28F06457" w14:textId="77777777" w:rsidR="00861936" w:rsidRDefault="00861936" w:rsidP="005D75C3"/>
    <w:p w14:paraId="011B3805" w14:textId="77777777" w:rsidR="00861936" w:rsidRDefault="00861936" w:rsidP="005D75C3"/>
    <w:p w14:paraId="2B84BC47" w14:textId="77777777" w:rsidR="00861936" w:rsidRDefault="00861936" w:rsidP="005D75C3"/>
    <w:p w14:paraId="1C034EF7" w14:textId="0D7AA623" w:rsidR="00F842D0" w:rsidRDefault="00F842D0" w:rsidP="00F842D0">
      <w:pPr>
        <w:jc w:val="center"/>
        <w:rPr>
          <w:b/>
          <w:bCs/>
          <w:sz w:val="48"/>
          <w:szCs w:val="48"/>
        </w:rPr>
      </w:pPr>
      <w:r w:rsidRPr="003E2B57">
        <w:rPr>
          <w:b/>
          <w:bCs/>
          <w:sz w:val="48"/>
          <w:szCs w:val="48"/>
        </w:rPr>
        <w:lastRenderedPageBreak/>
        <w:t>Y</w:t>
      </w:r>
      <w:r>
        <w:rPr>
          <w:b/>
          <w:bCs/>
          <w:sz w:val="48"/>
          <w:szCs w:val="48"/>
        </w:rPr>
        <w:t>-Only</w:t>
      </w:r>
      <w:r w:rsidRPr="003E2B57">
        <w:rPr>
          <w:b/>
          <w:bCs/>
          <w:sz w:val="48"/>
          <w:szCs w:val="48"/>
        </w:rPr>
        <w:t xml:space="preserve"> </w:t>
      </w:r>
      <w:r w:rsidR="00F82A00" w:rsidRPr="003E2B57">
        <w:rPr>
          <w:b/>
          <w:bCs/>
          <w:sz w:val="48"/>
          <w:szCs w:val="48"/>
        </w:rPr>
        <w:t>Application</w:t>
      </w:r>
    </w:p>
    <w:p w14:paraId="45F92BB4" w14:textId="77777777" w:rsidR="00F842D0" w:rsidRDefault="00F842D0" w:rsidP="00F842D0">
      <w:pPr>
        <w:jc w:val="center"/>
        <w:rPr>
          <w:b/>
          <w:bCs/>
          <w:sz w:val="48"/>
          <w:szCs w:val="48"/>
        </w:rPr>
      </w:pPr>
    </w:p>
    <w:p w14:paraId="030E674B" w14:textId="661D333C" w:rsidR="00F842D0" w:rsidRDefault="00F842D0" w:rsidP="00F842D0">
      <w:r>
        <w:t xml:space="preserve">To do </w:t>
      </w:r>
      <w:proofErr w:type="gramStart"/>
      <w:r>
        <w:t>an</w:t>
      </w:r>
      <w:proofErr w:type="gramEnd"/>
      <w:r>
        <w:t xml:space="preserve"> Y</w:t>
      </w:r>
      <w:r w:rsidR="003E5314">
        <w:t>-Only</w:t>
      </w:r>
      <w:r>
        <w:t xml:space="preserve"> application you need to do the same steps from 1 to 2</w:t>
      </w:r>
      <w:r w:rsidR="00B0618B">
        <w:t>8</w:t>
      </w:r>
      <w:r>
        <w:t xml:space="preserve">.2 of the RGB </w:t>
      </w:r>
      <w:r w:rsidR="003E5314">
        <w:t>application</w:t>
      </w:r>
    </w:p>
    <w:p w14:paraId="2E42EF09" w14:textId="7D18B64E" w:rsidR="003E5314" w:rsidRDefault="003E5314" w:rsidP="00F842D0">
      <w:r>
        <w:t>Then add to the “User Code 2” section</w:t>
      </w:r>
      <w:r w:rsidR="007A35F4">
        <w:t xml:space="preserve"> of the main function in file “Core</w:t>
      </w:r>
      <w:r w:rsidR="00DA3145">
        <w:t>/</w:t>
      </w:r>
      <w:proofErr w:type="spellStart"/>
      <w:r w:rsidR="007A35F4">
        <w:t>Src</w:t>
      </w:r>
      <w:proofErr w:type="spellEnd"/>
      <w:r w:rsidR="00DA3145">
        <w:t>/</w:t>
      </w:r>
      <w:proofErr w:type="spellStart"/>
      <w:r w:rsidR="007A35F4">
        <w:t>main.</w:t>
      </w:r>
      <w:proofErr w:type="gramStart"/>
      <w:r w:rsidR="007A35F4">
        <w:t>c</w:t>
      </w:r>
      <w:proofErr w:type="spellEnd"/>
      <w:r w:rsidR="007A35F4">
        <w:t xml:space="preserve">” </w:t>
      </w:r>
      <w:r>
        <w:t xml:space="preserve"> the</w:t>
      </w:r>
      <w:proofErr w:type="gramEnd"/>
      <w:r>
        <w:t xml:space="preserve"> following code</w:t>
      </w:r>
      <w:r w:rsidR="00FD39F9">
        <w:t>:</w:t>
      </w:r>
    </w:p>
    <w:p w14:paraId="5B967D3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14:ligatures w14:val="none"/>
        </w:rPr>
        <w:t> </w:t>
      </w:r>
      <w:proofErr w:type="gramStart"/>
      <w:r w:rsidRPr="00FD39F9">
        <w:rPr>
          <w:rFonts w:ascii="Consolas" w:eastAsia="Times New Roman" w:hAnsi="Consolas" w:cs="Times New Roman"/>
          <w:color w:val="569CD6"/>
          <w:kern w:val="0"/>
          <w:sz w:val="21"/>
          <w:szCs w:val="21"/>
          <w:lang w:val="fr-FR"/>
          <w14:ligatures w14:val="none"/>
        </w:rPr>
        <w:t>uint</w:t>
      </w:r>
      <w:proofErr w:type="gramEnd"/>
      <w:r w:rsidRPr="00FD39F9">
        <w:rPr>
          <w:rFonts w:ascii="Consolas" w:eastAsia="Times New Roman" w:hAnsi="Consolas" w:cs="Times New Roman"/>
          <w:color w:val="569CD6"/>
          <w:kern w:val="0"/>
          <w:sz w:val="21"/>
          <w:szCs w:val="21"/>
          <w:lang w:val="fr-FR"/>
          <w14:ligatures w14:val="none"/>
        </w:rPr>
        <w:t>16_t</w:t>
      </w:r>
      <w:r w:rsidRPr="00FD39F9">
        <w:rPr>
          <w:rFonts w:ascii="Consolas" w:eastAsia="Times New Roman" w:hAnsi="Consolas" w:cs="Times New Roman"/>
          <w:color w:val="D4D4D4"/>
          <w:kern w:val="0"/>
          <w:sz w:val="21"/>
          <w:szCs w:val="21"/>
          <w:lang w:val="fr-FR"/>
          <w14:ligatures w14:val="none"/>
        </w:rPr>
        <w:t xml:space="preserve"> *</w:t>
      </w:r>
      <w:proofErr w:type="spellStart"/>
      <w:r w:rsidRPr="00FD39F9">
        <w:rPr>
          <w:rFonts w:ascii="Consolas" w:eastAsia="Times New Roman" w:hAnsi="Consolas" w:cs="Times New Roman"/>
          <w:color w:val="D4D4D4"/>
          <w:kern w:val="0"/>
          <w:sz w:val="21"/>
          <w:szCs w:val="21"/>
          <w:lang w:val="fr-FR"/>
          <w14:ligatures w14:val="none"/>
        </w:rPr>
        <w:t>rgbData</w:t>
      </w:r>
      <w:proofErr w:type="spellEnd"/>
      <w:r w:rsidRPr="00FD39F9">
        <w:rPr>
          <w:rFonts w:ascii="Consolas" w:eastAsia="Times New Roman" w:hAnsi="Consolas" w:cs="Times New Roman"/>
          <w:color w:val="D4D4D4"/>
          <w:kern w:val="0"/>
          <w:sz w:val="21"/>
          <w:szCs w:val="21"/>
          <w:lang w:val="fr-FR"/>
          <w14:ligatures w14:val="none"/>
        </w:rPr>
        <w:t xml:space="preserve"> = (</w:t>
      </w:r>
      <w:r w:rsidRPr="00FD39F9">
        <w:rPr>
          <w:rFonts w:ascii="Consolas" w:eastAsia="Times New Roman" w:hAnsi="Consolas" w:cs="Times New Roman"/>
          <w:color w:val="569CD6"/>
          <w:kern w:val="0"/>
          <w:sz w:val="21"/>
          <w:szCs w:val="21"/>
          <w:lang w:val="fr-FR"/>
          <w14:ligatures w14:val="none"/>
        </w:rPr>
        <w:t>uint16_t</w:t>
      </w:r>
      <w:r w:rsidRPr="00FD39F9">
        <w:rPr>
          <w:rFonts w:ascii="Consolas" w:eastAsia="Times New Roman" w:hAnsi="Consolas" w:cs="Times New Roman"/>
          <w:color w:val="D4D4D4"/>
          <w:kern w:val="0"/>
          <w:sz w:val="21"/>
          <w:szCs w:val="21"/>
          <w:lang w:val="fr-FR"/>
          <w14:ligatures w14:val="none"/>
        </w:rPr>
        <w:t xml:space="preserve"> *)CAMERA_FRAME_BUFFER;</w:t>
      </w:r>
    </w:p>
    <w:p w14:paraId="374EF350" w14:textId="2C259E22" w:rsidR="00FD39F9" w:rsidRDefault="00FD39F9" w:rsidP="00FD39F9">
      <w:pPr>
        <w:shd w:val="clear" w:color="auto" w:fill="1E1E1E"/>
        <w:spacing w:after="0" w:line="285" w:lineRule="atLeast"/>
        <w:rPr>
          <w:rFonts w:ascii="Consolas" w:eastAsia="Times New Roman" w:hAnsi="Consolas" w:cs="Times New Roman"/>
          <w:color w:val="6A9955"/>
          <w:kern w:val="0"/>
          <w:sz w:val="21"/>
          <w:szCs w:val="21"/>
          <w14:ligatures w14:val="none"/>
        </w:rPr>
      </w:pPr>
      <w:r w:rsidRPr="00FD39F9">
        <w:rPr>
          <w:rFonts w:ascii="Consolas" w:eastAsia="Times New Roman" w:hAnsi="Consolas" w:cs="Times New Roman"/>
          <w:color w:val="D4D4D4"/>
          <w:kern w:val="0"/>
          <w:sz w:val="21"/>
          <w:szCs w:val="21"/>
          <w:lang w:val="fr-FR"/>
          <w14:ligatures w14:val="none"/>
        </w:rPr>
        <w:t xml:space="preserve">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w:t>
      </w:r>
      <w:proofErr w:type="spellStart"/>
      <w:r w:rsidRPr="00FD39F9">
        <w:rPr>
          <w:rFonts w:ascii="Consolas" w:eastAsia="Times New Roman" w:hAnsi="Consolas" w:cs="Times New Roman"/>
          <w:color w:val="D4D4D4"/>
          <w:kern w:val="0"/>
          <w:sz w:val="21"/>
          <w:szCs w:val="21"/>
          <w14:ligatures w14:val="none"/>
        </w:rPr>
        <w:t>yData</w:t>
      </w:r>
      <w:proofErr w:type="spellEnd"/>
      <w:r w:rsidRPr="00FD39F9">
        <w:rPr>
          <w:rFonts w:ascii="Consolas" w:eastAsia="Times New Roman" w:hAnsi="Consolas" w:cs="Times New Roman"/>
          <w:color w:val="D4D4D4"/>
          <w:kern w:val="0"/>
          <w:sz w:val="21"/>
          <w:szCs w:val="21"/>
          <w14:ligatures w14:val="none"/>
        </w:rPr>
        <w:t xml:space="preserve"> =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w:t>
      </w:r>
      <w:proofErr w:type="gramStart"/>
      <w:r w:rsidRPr="00FD39F9">
        <w:rPr>
          <w:rFonts w:ascii="Consolas" w:eastAsia="Times New Roman" w:hAnsi="Consolas" w:cs="Times New Roman"/>
          <w:color w:val="D4D4D4"/>
          <w:kern w:val="0"/>
          <w:sz w:val="21"/>
          <w:szCs w:val="21"/>
          <w14:ligatures w14:val="none"/>
        </w:rPr>
        <w:t>*)CAMERA</w:t>
      </w:r>
      <w:proofErr w:type="gramEnd"/>
      <w:r w:rsidRPr="00FD39F9">
        <w:rPr>
          <w:rFonts w:ascii="Consolas" w:eastAsia="Times New Roman" w:hAnsi="Consolas" w:cs="Times New Roman"/>
          <w:color w:val="D4D4D4"/>
          <w:kern w:val="0"/>
          <w:sz w:val="21"/>
          <w:szCs w:val="21"/>
          <w14:ligatures w14:val="none"/>
        </w:rPr>
        <w:t>_FRAME_BUFFER;</w:t>
      </w:r>
      <w:r w:rsidRPr="00FD39F9">
        <w:rPr>
          <w:rFonts w:ascii="Consolas" w:eastAsia="Times New Roman" w:hAnsi="Consolas" w:cs="Times New Roman"/>
          <w:color w:val="6A9955"/>
          <w:kern w:val="0"/>
          <w:sz w:val="21"/>
          <w:szCs w:val="21"/>
          <w14:ligatures w14:val="none"/>
        </w:rPr>
        <w:t xml:space="preserve">   // Reuse the same buffer for </w:t>
      </w:r>
      <w:proofErr w:type="spellStart"/>
      <w:r w:rsidRPr="00FD39F9">
        <w:rPr>
          <w:rFonts w:ascii="Consolas" w:eastAsia="Times New Roman" w:hAnsi="Consolas" w:cs="Times New Roman"/>
          <w:color w:val="6A9955"/>
          <w:kern w:val="0"/>
          <w:sz w:val="21"/>
          <w:szCs w:val="21"/>
          <w14:ligatures w14:val="none"/>
        </w:rPr>
        <w:t>YCrCb</w:t>
      </w:r>
      <w:proofErr w:type="spellEnd"/>
      <w:r w:rsidRPr="00FD39F9">
        <w:rPr>
          <w:rFonts w:ascii="Consolas" w:eastAsia="Times New Roman" w:hAnsi="Consolas" w:cs="Times New Roman"/>
          <w:color w:val="6A9955"/>
          <w:kern w:val="0"/>
          <w:sz w:val="21"/>
          <w:szCs w:val="21"/>
          <w14:ligatures w14:val="none"/>
        </w:rPr>
        <w:t xml:space="preserve"> data</w:t>
      </w:r>
    </w:p>
    <w:p w14:paraId="39813045" w14:textId="77777777" w:rsidR="00A11E4A" w:rsidRDefault="00A11E4A" w:rsidP="00A11E4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pixelCount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FRAME_BUFFER_SIZE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26262"/>
          <w:sz w:val="20"/>
          <w:szCs w:val="20"/>
        </w:rPr>
        <w:t>/</w:t>
      </w:r>
      <w:proofErr w:type="gramEnd"/>
      <w:r>
        <w:rPr>
          <w:rFonts w:ascii="Courier New" w:hAnsi="Courier New" w:cs="Courier New"/>
          <w:color w:val="626262"/>
          <w:sz w:val="20"/>
          <w:szCs w:val="20"/>
        </w:rPr>
        <w:t>/ Assuming RGB565 pixel format</w:t>
      </w:r>
    </w:p>
    <w:p w14:paraId="186D707D" w14:textId="77777777" w:rsidR="00A11E4A" w:rsidRPr="00FD39F9" w:rsidRDefault="00A11E4A"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6AD90459"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14:ligatures w14:val="none"/>
        </w:rPr>
        <w:t xml:space="preserve">    </w:t>
      </w:r>
      <w:proofErr w:type="gramStart"/>
      <w:r w:rsidRPr="00FD39F9">
        <w:rPr>
          <w:rFonts w:ascii="Consolas" w:eastAsia="Times New Roman" w:hAnsi="Consolas" w:cs="Times New Roman"/>
          <w:color w:val="569CD6"/>
          <w:kern w:val="0"/>
          <w:sz w:val="21"/>
          <w:szCs w:val="21"/>
          <w:lang w:val="fr-FR"/>
          <w14:ligatures w14:val="none"/>
        </w:rPr>
        <w:t>for</w:t>
      </w:r>
      <w:proofErr w:type="gramEnd"/>
      <w:r w:rsidRPr="00FD39F9">
        <w:rPr>
          <w:rFonts w:ascii="Consolas" w:eastAsia="Times New Roman" w:hAnsi="Consolas" w:cs="Times New Roman"/>
          <w:color w:val="D4D4D4"/>
          <w:kern w:val="0"/>
          <w:sz w:val="21"/>
          <w:szCs w:val="21"/>
          <w:lang w:val="fr-FR"/>
          <w14:ligatures w14:val="none"/>
        </w:rPr>
        <w:t xml:space="preserve"> (</w:t>
      </w:r>
      <w:r w:rsidRPr="00FD39F9">
        <w:rPr>
          <w:rFonts w:ascii="Consolas" w:eastAsia="Times New Roman" w:hAnsi="Consolas" w:cs="Times New Roman"/>
          <w:color w:val="569CD6"/>
          <w:kern w:val="0"/>
          <w:sz w:val="21"/>
          <w:szCs w:val="21"/>
          <w:lang w:val="fr-FR"/>
          <w14:ligatures w14:val="none"/>
        </w:rPr>
        <w:t>uint16_t</w:t>
      </w:r>
      <w:r w:rsidRPr="00FD39F9">
        <w:rPr>
          <w:rFonts w:ascii="Consolas" w:eastAsia="Times New Roman" w:hAnsi="Consolas" w:cs="Times New Roman"/>
          <w:color w:val="D4D4D4"/>
          <w:kern w:val="0"/>
          <w:sz w:val="21"/>
          <w:szCs w:val="21"/>
          <w:lang w:val="fr-FR"/>
          <w14:ligatures w14:val="none"/>
        </w:rPr>
        <w:t xml:space="preserve"> y = </w:t>
      </w:r>
      <w:r w:rsidRPr="00FD39F9">
        <w:rPr>
          <w:rFonts w:ascii="Consolas" w:eastAsia="Times New Roman" w:hAnsi="Consolas" w:cs="Times New Roman"/>
          <w:color w:val="B5CEA8"/>
          <w:kern w:val="0"/>
          <w:sz w:val="21"/>
          <w:szCs w:val="21"/>
          <w:lang w:val="fr-FR"/>
          <w14:ligatures w14:val="none"/>
        </w:rPr>
        <w:t>0</w:t>
      </w:r>
      <w:r w:rsidRPr="00FD39F9">
        <w:rPr>
          <w:rFonts w:ascii="Consolas" w:eastAsia="Times New Roman" w:hAnsi="Consolas" w:cs="Times New Roman"/>
          <w:color w:val="D4D4D4"/>
          <w:kern w:val="0"/>
          <w:sz w:val="21"/>
          <w:szCs w:val="21"/>
          <w:lang w:val="fr-FR"/>
          <w14:ligatures w14:val="none"/>
        </w:rPr>
        <w:t>; y &lt; FRAME_HEIGHT; y++)</w:t>
      </w:r>
    </w:p>
    <w:p w14:paraId="2288C4B1"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73EE859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lang w:val="fr-FR"/>
          <w14:ligatures w14:val="none"/>
        </w:rPr>
        <w:t xml:space="preserve">    </w:t>
      </w:r>
      <w:r w:rsidRPr="00FD39F9">
        <w:rPr>
          <w:rFonts w:ascii="Consolas" w:eastAsia="Times New Roman" w:hAnsi="Consolas" w:cs="Times New Roman"/>
          <w:color w:val="D4D4D4"/>
          <w:kern w:val="0"/>
          <w:sz w:val="21"/>
          <w:szCs w:val="21"/>
          <w14:ligatures w14:val="none"/>
        </w:rPr>
        <w:t>{</w:t>
      </w:r>
    </w:p>
    <w:p w14:paraId="208853D7"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2905325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for</w:t>
      </w:r>
      <w:r w:rsidRPr="00FD39F9">
        <w:rPr>
          <w:rFonts w:ascii="Consolas" w:eastAsia="Times New Roman" w:hAnsi="Consolas" w:cs="Times New Roman"/>
          <w:color w:val="D4D4D4"/>
          <w:kern w:val="0"/>
          <w:sz w:val="21"/>
          <w:szCs w:val="21"/>
          <w14:ligatures w14:val="none"/>
        </w:rPr>
        <w:t xml:space="preserve"> (</w:t>
      </w:r>
      <w:r w:rsidRPr="00FD39F9">
        <w:rPr>
          <w:rFonts w:ascii="Consolas" w:eastAsia="Times New Roman" w:hAnsi="Consolas" w:cs="Times New Roman"/>
          <w:color w:val="569CD6"/>
          <w:kern w:val="0"/>
          <w:sz w:val="21"/>
          <w:szCs w:val="21"/>
          <w14:ligatures w14:val="none"/>
        </w:rPr>
        <w:t>uint16_t</w:t>
      </w:r>
      <w:r w:rsidRPr="00FD39F9">
        <w:rPr>
          <w:rFonts w:ascii="Consolas" w:eastAsia="Times New Roman" w:hAnsi="Consolas" w:cs="Times New Roman"/>
          <w:color w:val="D4D4D4"/>
          <w:kern w:val="0"/>
          <w:sz w:val="21"/>
          <w:szCs w:val="21"/>
          <w14:ligatures w14:val="none"/>
        </w:rPr>
        <w:t xml:space="preserve"> x = </w:t>
      </w:r>
      <w:r w:rsidRPr="00FD39F9">
        <w:rPr>
          <w:rFonts w:ascii="Consolas" w:eastAsia="Times New Roman" w:hAnsi="Consolas" w:cs="Times New Roman"/>
          <w:color w:val="B5CEA8"/>
          <w:kern w:val="0"/>
          <w:sz w:val="21"/>
          <w:szCs w:val="21"/>
          <w14:ligatures w14:val="none"/>
        </w:rPr>
        <w:t>0</w:t>
      </w:r>
      <w:r w:rsidRPr="00FD39F9">
        <w:rPr>
          <w:rFonts w:ascii="Consolas" w:eastAsia="Times New Roman" w:hAnsi="Consolas" w:cs="Times New Roman"/>
          <w:color w:val="D4D4D4"/>
          <w:kern w:val="0"/>
          <w:sz w:val="21"/>
          <w:szCs w:val="21"/>
          <w14:ligatures w14:val="none"/>
        </w:rPr>
        <w:t>; x &lt; FRAME_WIDTH; x++)</w:t>
      </w:r>
    </w:p>
    <w:p w14:paraId="476978F7"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528681"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p>
    <w:p w14:paraId="5CFED67B"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377721CC"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6A9955"/>
          <w:kern w:val="0"/>
          <w:sz w:val="21"/>
          <w:szCs w:val="21"/>
          <w14:ligatures w14:val="none"/>
        </w:rPr>
        <w:t>// Calculate the index for the current pixel in the RGB image data array</w:t>
      </w:r>
    </w:p>
    <w:p w14:paraId="70586546"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0A322A4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uint32_t</w:t>
      </w:r>
      <w:r w:rsidRPr="00FD39F9">
        <w:rPr>
          <w:rFonts w:ascii="Consolas" w:eastAsia="Times New Roman" w:hAnsi="Consolas" w:cs="Times New Roman"/>
          <w:color w:val="D4D4D4"/>
          <w:kern w:val="0"/>
          <w:sz w:val="21"/>
          <w:szCs w:val="21"/>
          <w14:ligatures w14:val="none"/>
        </w:rPr>
        <w:t xml:space="preserve"> </w:t>
      </w:r>
      <w:proofErr w:type="spellStart"/>
      <w:r w:rsidRPr="00FD39F9">
        <w:rPr>
          <w:rFonts w:ascii="Consolas" w:eastAsia="Times New Roman" w:hAnsi="Consolas" w:cs="Times New Roman"/>
          <w:color w:val="D4D4D4"/>
          <w:kern w:val="0"/>
          <w:sz w:val="21"/>
          <w:szCs w:val="21"/>
          <w14:ligatures w14:val="none"/>
        </w:rPr>
        <w:t>pixelIndex</w:t>
      </w:r>
      <w:proofErr w:type="spellEnd"/>
      <w:r w:rsidRPr="00FD39F9">
        <w:rPr>
          <w:rFonts w:ascii="Consolas" w:eastAsia="Times New Roman" w:hAnsi="Consolas" w:cs="Times New Roman"/>
          <w:color w:val="D4D4D4"/>
          <w:kern w:val="0"/>
          <w:sz w:val="21"/>
          <w:szCs w:val="21"/>
          <w14:ligatures w14:val="none"/>
        </w:rPr>
        <w:t xml:space="preserve"> = (y * FRAME_WIDTH + x) * </w:t>
      </w:r>
      <w:r w:rsidRPr="00FD39F9">
        <w:rPr>
          <w:rFonts w:ascii="Consolas" w:eastAsia="Times New Roman" w:hAnsi="Consolas" w:cs="Times New Roman"/>
          <w:color w:val="B5CEA8"/>
          <w:kern w:val="0"/>
          <w:sz w:val="21"/>
          <w:szCs w:val="21"/>
          <w14:ligatures w14:val="none"/>
        </w:rPr>
        <w:t>3</w:t>
      </w:r>
      <w:r w:rsidRPr="00FD39F9">
        <w:rPr>
          <w:rFonts w:ascii="Consolas" w:eastAsia="Times New Roman" w:hAnsi="Consolas" w:cs="Times New Roman"/>
          <w:color w:val="D4D4D4"/>
          <w:kern w:val="0"/>
          <w:sz w:val="21"/>
          <w:szCs w:val="21"/>
          <w14:ligatures w14:val="none"/>
        </w:rPr>
        <w:t>;</w:t>
      </w:r>
    </w:p>
    <w:p w14:paraId="418D1619" w14:textId="77777777" w:rsidR="00FD39F9" w:rsidRPr="00FD39F9" w:rsidRDefault="00FD39F9" w:rsidP="00FD39F9">
      <w:pPr>
        <w:shd w:val="clear" w:color="auto" w:fill="1E1E1E"/>
        <w:spacing w:after="24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br/>
      </w:r>
    </w:p>
    <w:p w14:paraId="5C95A648"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6A9955"/>
          <w:kern w:val="0"/>
          <w:sz w:val="21"/>
          <w:szCs w:val="21"/>
          <w14:ligatures w14:val="none"/>
        </w:rPr>
        <w:t>// Get the RGB components of the pixel</w:t>
      </w:r>
    </w:p>
    <w:p w14:paraId="7418F2E4"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2B13C1"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xml:space="preserve">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r = </w:t>
      </w:r>
      <w:proofErr w:type="spellStart"/>
      <w:r w:rsidRPr="00FD39F9">
        <w:rPr>
          <w:rFonts w:ascii="Consolas" w:eastAsia="Times New Roman" w:hAnsi="Consolas" w:cs="Times New Roman"/>
          <w:color w:val="C8C8C8"/>
          <w:kern w:val="0"/>
          <w:sz w:val="21"/>
          <w:szCs w:val="21"/>
          <w14:ligatures w14:val="none"/>
        </w:rPr>
        <w:t>rgbData</w:t>
      </w:r>
      <w:proofErr w:type="spellEnd"/>
      <w:r w:rsidRPr="00FD39F9">
        <w:rPr>
          <w:rFonts w:ascii="Consolas" w:eastAsia="Times New Roman" w:hAnsi="Consolas" w:cs="Times New Roman"/>
          <w:color w:val="D4D4D4"/>
          <w:kern w:val="0"/>
          <w:sz w:val="21"/>
          <w:szCs w:val="21"/>
          <w14:ligatures w14:val="none"/>
        </w:rPr>
        <w:t>[</w:t>
      </w:r>
      <w:proofErr w:type="spellStart"/>
      <w:r w:rsidRPr="00FD39F9">
        <w:rPr>
          <w:rFonts w:ascii="Consolas" w:eastAsia="Times New Roman" w:hAnsi="Consolas" w:cs="Times New Roman"/>
          <w:color w:val="D4D4D4"/>
          <w:kern w:val="0"/>
          <w:sz w:val="21"/>
          <w:szCs w:val="21"/>
          <w14:ligatures w14:val="none"/>
        </w:rPr>
        <w:t>pixelIndex</w:t>
      </w:r>
      <w:proofErr w:type="spellEnd"/>
      <w:r w:rsidRPr="00FD39F9">
        <w:rPr>
          <w:rFonts w:ascii="Consolas" w:eastAsia="Times New Roman" w:hAnsi="Consolas" w:cs="Times New Roman"/>
          <w:color w:val="D4D4D4"/>
          <w:kern w:val="0"/>
          <w:sz w:val="21"/>
          <w:szCs w:val="21"/>
          <w14:ligatures w14:val="none"/>
        </w:rPr>
        <w:t>];</w:t>
      </w:r>
    </w:p>
    <w:p w14:paraId="1BA1C7EE"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287FAFD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g = </w:t>
      </w:r>
      <w:proofErr w:type="spellStart"/>
      <w:proofErr w:type="gramStart"/>
      <w:r w:rsidRPr="00FD39F9">
        <w:rPr>
          <w:rFonts w:ascii="Consolas" w:eastAsia="Times New Roman" w:hAnsi="Consolas" w:cs="Times New Roman"/>
          <w:color w:val="C8C8C8"/>
          <w:kern w:val="0"/>
          <w:sz w:val="21"/>
          <w:szCs w:val="21"/>
          <w14:ligatures w14:val="none"/>
        </w:rPr>
        <w:t>rgbData</w:t>
      </w:r>
      <w:proofErr w:type="spellEnd"/>
      <w:r w:rsidRPr="00FD39F9">
        <w:rPr>
          <w:rFonts w:ascii="Consolas" w:eastAsia="Times New Roman" w:hAnsi="Consolas" w:cs="Times New Roman"/>
          <w:color w:val="D4D4D4"/>
          <w:kern w:val="0"/>
          <w:sz w:val="21"/>
          <w:szCs w:val="21"/>
          <w14:ligatures w14:val="none"/>
        </w:rPr>
        <w:t>[</w:t>
      </w:r>
      <w:proofErr w:type="spellStart"/>
      <w:proofErr w:type="gramEnd"/>
      <w:r w:rsidRPr="00FD39F9">
        <w:rPr>
          <w:rFonts w:ascii="Consolas" w:eastAsia="Times New Roman" w:hAnsi="Consolas" w:cs="Times New Roman"/>
          <w:color w:val="D4D4D4"/>
          <w:kern w:val="0"/>
          <w:sz w:val="21"/>
          <w:szCs w:val="21"/>
          <w14:ligatures w14:val="none"/>
        </w:rPr>
        <w:t>pixelIndex</w:t>
      </w:r>
      <w:proofErr w:type="spellEnd"/>
      <w:r w:rsidRPr="00FD39F9">
        <w:rPr>
          <w:rFonts w:ascii="Consolas" w:eastAsia="Times New Roman" w:hAnsi="Consolas" w:cs="Times New Roman"/>
          <w:color w:val="D4D4D4"/>
          <w:kern w:val="0"/>
          <w:sz w:val="21"/>
          <w:szCs w:val="21"/>
          <w14:ligatures w14:val="none"/>
        </w:rPr>
        <w:t xml:space="preserve"> + </w:t>
      </w:r>
      <w:r w:rsidRPr="00FD39F9">
        <w:rPr>
          <w:rFonts w:ascii="Consolas" w:eastAsia="Times New Roman" w:hAnsi="Consolas" w:cs="Times New Roman"/>
          <w:color w:val="B5CEA8"/>
          <w:kern w:val="0"/>
          <w:sz w:val="21"/>
          <w:szCs w:val="21"/>
          <w14:ligatures w14:val="none"/>
        </w:rPr>
        <w:t>1</w:t>
      </w:r>
      <w:r w:rsidRPr="00FD39F9">
        <w:rPr>
          <w:rFonts w:ascii="Consolas" w:eastAsia="Times New Roman" w:hAnsi="Consolas" w:cs="Times New Roman"/>
          <w:color w:val="D4D4D4"/>
          <w:kern w:val="0"/>
          <w:sz w:val="21"/>
          <w:szCs w:val="21"/>
          <w14:ligatures w14:val="none"/>
        </w:rPr>
        <w:t>];</w:t>
      </w:r>
    </w:p>
    <w:p w14:paraId="458944F6"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3E276F41"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b = </w:t>
      </w:r>
      <w:proofErr w:type="spellStart"/>
      <w:proofErr w:type="gramStart"/>
      <w:r w:rsidRPr="00FD39F9">
        <w:rPr>
          <w:rFonts w:ascii="Consolas" w:eastAsia="Times New Roman" w:hAnsi="Consolas" w:cs="Times New Roman"/>
          <w:color w:val="C8C8C8"/>
          <w:kern w:val="0"/>
          <w:sz w:val="21"/>
          <w:szCs w:val="21"/>
          <w14:ligatures w14:val="none"/>
        </w:rPr>
        <w:t>rgbData</w:t>
      </w:r>
      <w:proofErr w:type="spellEnd"/>
      <w:r w:rsidRPr="00FD39F9">
        <w:rPr>
          <w:rFonts w:ascii="Consolas" w:eastAsia="Times New Roman" w:hAnsi="Consolas" w:cs="Times New Roman"/>
          <w:color w:val="D4D4D4"/>
          <w:kern w:val="0"/>
          <w:sz w:val="21"/>
          <w:szCs w:val="21"/>
          <w14:ligatures w14:val="none"/>
        </w:rPr>
        <w:t>[</w:t>
      </w:r>
      <w:proofErr w:type="spellStart"/>
      <w:proofErr w:type="gramEnd"/>
      <w:r w:rsidRPr="00FD39F9">
        <w:rPr>
          <w:rFonts w:ascii="Consolas" w:eastAsia="Times New Roman" w:hAnsi="Consolas" w:cs="Times New Roman"/>
          <w:color w:val="D4D4D4"/>
          <w:kern w:val="0"/>
          <w:sz w:val="21"/>
          <w:szCs w:val="21"/>
          <w14:ligatures w14:val="none"/>
        </w:rPr>
        <w:t>pixelIndex</w:t>
      </w:r>
      <w:proofErr w:type="spellEnd"/>
      <w:r w:rsidRPr="00FD39F9">
        <w:rPr>
          <w:rFonts w:ascii="Consolas" w:eastAsia="Times New Roman" w:hAnsi="Consolas" w:cs="Times New Roman"/>
          <w:color w:val="D4D4D4"/>
          <w:kern w:val="0"/>
          <w:sz w:val="21"/>
          <w:szCs w:val="21"/>
          <w14:ligatures w14:val="none"/>
        </w:rPr>
        <w:t xml:space="preserve"> + </w:t>
      </w:r>
      <w:r w:rsidRPr="00FD39F9">
        <w:rPr>
          <w:rFonts w:ascii="Consolas" w:eastAsia="Times New Roman" w:hAnsi="Consolas" w:cs="Times New Roman"/>
          <w:color w:val="B5CEA8"/>
          <w:kern w:val="0"/>
          <w:sz w:val="21"/>
          <w:szCs w:val="21"/>
          <w14:ligatures w14:val="none"/>
        </w:rPr>
        <w:t>2</w:t>
      </w:r>
      <w:r w:rsidRPr="00FD39F9">
        <w:rPr>
          <w:rFonts w:ascii="Consolas" w:eastAsia="Times New Roman" w:hAnsi="Consolas" w:cs="Times New Roman"/>
          <w:color w:val="D4D4D4"/>
          <w:kern w:val="0"/>
          <w:sz w:val="21"/>
          <w:szCs w:val="21"/>
          <w14:ligatures w14:val="none"/>
        </w:rPr>
        <w:t>];</w:t>
      </w:r>
    </w:p>
    <w:p w14:paraId="09E3DAF2" w14:textId="77777777" w:rsidR="00FD39F9" w:rsidRPr="00FD39F9" w:rsidRDefault="00FD39F9" w:rsidP="00FD39F9">
      <w:pPr>
        <w:shd w:val="clear" w:color="auto" w:fill="1E1E1E"/>
        <w:spacing w:after="24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br/>
      </w:r>
    </w:p>
    <w:p w14:paraId="05533096"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6A9955"/>
          <w:kern w:val="0"/>
          <w:sz w:val="21"/>
          <w:szCs w:val="21"/>
          <w:lang w:val="fr-FR"/>
          <w14:ligatures w14:val="none"/>
        </w:rPr>
        <w:t xml:space="preserve">// </w:t>
      </w:r>
      <w:proofErr w:type="spellStart"/>
      <w:r w:rsidRPr="00FD39F9">
        <w:rPr>
          <w:rFonts w:ascii="Consolas" w:eastAsia="Times New Roman" w:hAnsi="Consolas" w:cs="Times New Roman"/>
          <w:color w:val="6A9955"/>
          <w:kern w:val="0"/>
          <w:sz w:val="21"/>
          <w:szCs w:val="21"/>
          <w:lang w:val="fr-FR"/>
          <w14:ligatures w14:val="none"/>
        </w:rPr>
        <w:t>Convert</w:t>
      </w:r>
      <w:proofErr w:type="spellEnd"/>
      <w:r w:rsidRPr="00FD39F9">
        <w:rPr>
          <w:rFonts w:ascii="Consolas" w:eastAsia="Times New Roman" w:hAnsi="Consolas" w:cs="Times New Roman"/>
          <w:color w:val="6A9955"/>
          <w:kern w:val="0"/>
          <w:sz w:val="21"/>
          <w:szCs w:val="21"/>
          <w:lang w:val="fr-FR"/>
          <w14:ligatures w14:val="none"/>
        </w:rPr>
        <w:t xml:space="preserve"> RGB to </w:t>
      </w:r>
      <w:proofErr w:type="spellStart"/>
      <w:r w:rsidRPr="00FD39F9">
        <w:rPr>
          <w:rFonts w:ascii="Consolas" w:eastAsia="Times New Roman" w:hAnsi="Consolas" w:cs="Times New Roman"/>
          <w:color w:val="6A9955"/>
          <w:kern w:val="0"/>
          <w:sz w:val="21"/>
          <w:szCs w:val="21"/>
          <w:lang w:val="fr-FR"/>
          <w14:ligatures w14:val="none"/>
        </w:rPr>
        <w:t>YCbCr</w:t>
      </w:r>
      <w:proofErr w:type="spellEnd"/>
    </w:p>
    <w:p w14:paraId="637BA69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19B295E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lang w:val="fr-FR"/>
          <w14:ligatures w14:val="none"/>
        </w:rPr>
        <w:t>           </w:t>
      </w:r>
      <w:proofErr w:type="gramStart"/>
      <w:r w:rsidRPr="00FD39F9">
        <w:rPr>
          <w:rFonts w:ascii="Consolas" w:eastAsia="Times New Roman" w:hAnsi="Consolas" w:cs="Times New Roman"/>
          <w:color w:val="569CD6"/>
          <w:kern w:val="0"/>
          <w:sz w:val="21"/>
          <w:szCs w:val="21"/>
          <w:lang w:val="fr-FR"/>
          <w14:ligatures w14:val="none"/>
        </w:rPr>
        <w:t>uint</w:t>
      </w:r>
      <w:proofErr w:type="gramEnd"/>
      <w:r w:rsidRPr="00FD39F9">
        <w:rPr>
          <w:rFonts w:ascii="Consolas" w:eastAsia="Times New Roman" w:hAnsi="Consolas" w:cs="Times New Roman"/>
          <w:color w:val="569CD6"/>
          <w:kern w:val="0"/>
          <w:sz w:val="21"/>
          <w:szCs w:val="21"/>
          <w:lang w:val="fr-FR"/>
          <w14:ligatures w14:val="none"/>
        </w:rPr>
        <w:t>8_t</w:t>
      </w:r>
      <w:r w:rsidRPr="00FD39F9">
        <w:rPr>
          <w:rFonts w:ascii="Consolas" w:eastAsia="Times New Roman" w:hAnsi="Consolas" w:cs="Times New Roman"/>
          <w:color w:val="D4D4D4"/>
          <w:kern w:val="0"/>
          <w:sz w:val="21"/>
          <w:szCs w:val="21"/>
          <w:lang w:val="fr-FR"/>
          <w14:ligatures w14:val="none"/>
        </w:rPr>
        <w:t xml:space="preserve"> </w:t>
      </w:r>
      <w:proofErr w:type="spellStart"/>
      <w:r w:rsidRPr="00FD39F9">
        <w:rPr>
          <w:rFonts w:ascii="Consolas" w:eastAsia="Times New Roman" w:hAnsi="Consolas" w:cs="Times New Roman"/>
          <w:color w:val="C8C8C8"/>
          <w:kern w:val="0"/>
          <w:sz w:val="21"/>
          <w:szCs w:val="21"/>
          <w:lang w:val="fr-FR"/>
          <w14:ligatures w14:val="none"/>
        </w:rPr>
        <w:t>yCbCr</w:t>
      </w:r>
      <w:proofErr w:type="spellEnd"/>
      <w:r w:rsidRPr="00FD39F9">
        <w:rPr>
          <w:rFonts w:ascii="Consolas" w:eastAsia="Times New Roman" w:hAnsi="Consolas" w:cs="Times New Roman"/>
          <w:color w:val="D4D4D4"/>
          <w:kern w:val="0"/>
          <w:sz w:val="21"/>
          <w:szCs w:val="21"/>
          <w:lang w:val="fr-FR"/>
          <w14:ligatures w14:val="none"/>
        </w:rPr>
        <w:t>[</w:t>
      </w:r>
      <w:r w:rsidRPr="00FD39F9">
        <w:rPr>
          <w:rFonts w:ascii="Consolas" w:eastAsia="Times New Roman" w:hAnsi="Consolas" w:cs="Times New Roman"/>
          <w:color w:val="B5CEA8"/>
          <w:kern w:val="0"/>
          <w:sz w:val="21"/>
          <w:szCs w:val="21"/>
          <w:lang w:val="fr-FR"/>
          <w14:ligatures w14:val="none"/>
        </w:rPr>
        <w:t>3</w:t>
      </w:r>
      <w:r w:rsidRPr="00FD39F9">
        <w:rPr>
          <w:rFonts w:ascii="Consolas" w:eastAsia="Times New Roman" w:hAnsi="Consolas" w:cs="Times New Roman"/>
          <w:color w:val="D4D4D4"/>
          <w:kern w:val="0"/>
          <w:sz w:val="21"/>
          <w:szCs w:val="21"/>
          <w:lang w:val="fr-FR"/>
          <w14:ligatures w14:val="none"/>
        </w:rPr>
        <w:t>];</w:t>
      </w:r>
    </w:p>
    <w:p w14:paraId="732D3E04"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29B118C4"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lang w:val="fr-FR"/>
          <w14:ligatures w14:val="none"/>
        </w:rPr>
        <w:t>           </w:t>
      </w:r>
      <w:proofErr w:type="spellStart"/>
      <w:proofErr w:type="gramStart"/>
      <w:r w:rsidRPr="00FD39F9">
        <w:rPr>
          <w:rFonts w:ascii="Consolas" w:eastAsia="Times New Roman" w:hAnsi="Consolas" w:cs="Times New Roman"/>
          <w:color w:val="C8C8C8"/>
          <w:kern w:val="0"/>
          <w:sz w:val="21"/>
          <w:szCs w:val="21"/>
          <w:lang w:val="fr-FR"/>
          <w14:ligatures w14:val="none"/>
        </w:rPr>
        <w:t>yCbCr</w:t>
      </w:r>
      <w:proofErr w:type="spellEnd"/>
      <w:r w:rsidRPr="00FD39F9">
        <w:rPr>
          <w:rFonts w:ascii="Consolas" w:eastAsia="Times New Roman" w:hAnsi="Consolas" w:cs="Times New Roman"/>
          <w:color w:val="D4D4D4"/>
          <w:kern w:val="0"/>
          <w:sz w:val="21"/>
          <w:szCs w:val="21"/>
          <w:lang w:val="fr-FR"/>
          <w14:ligatures w14:val="none"/>
        </w:rPr>
        <w:t>[</w:t>
      </w:r>
      <w:proofErr w:type="gramEnd"/>
      <w:r w:rsidRPr="00FD39F9">
        <w:rPr>
          <w:rFonts w:ascii="Consolas" w:eastAsia="Times New Roman" w:hAnsi="Consolas" w:cs="Times New Roman"/>
          <w:color w:val="B5CEA8"/>
          <w:kern w:val="0"/>
          <w:sz w:val="21"/>
          <w:szCs w:val="21"/>
          <w:lang w:val="fr-FR"/>
          <w14:ligatures w14:val="none"/>
        </w:rPr>
        <w:t>0</w:t>
      </w:r>
      <w:r w:rsidRPr="00FD39F9">
        <w:rPr>
          <w:rFonts w:ascii="Consolas" w:eastAsia="Times New Roman" w:hAnsi="Consolas" w:cs="Times New Roman"/>
          <w:color w:val="D4D4D4"/>
          <w:kern w:val="0"/>
          <w:sz w:val="21"/>
          <w:szCs w:val="21"/>
          <w:lang w:val="fr-FR"/>
          <w14:ligatures w14:val="none"/>
        </w:rPr>
        <w:t>] = (</w:t>
      </w:r>
      <w:r w:rsidRPr="00FD39F9">
        <w:rPr>
          <w:rFonts w:ascii="Consolas" w:eastAsia="Times New Roman" w:hAnsi="Consolas" w:cs="Times New Roman"/>
          <w:color w:val="569CD6"/>
          <w:kern w:val="0"/>
          <w:sz w:val="21"/>
          <w:szCs w:val="21"/>
          <w:lang w:val="fr-FR"/>
          <w14:ligatures w14:val="none"/>
        </w:rPr>
        <w:t>uint8_t</w:t>
      </w:r>
      <w:r w:rsidRPr="00FD39F9">
        <w:rPr>
          <w:rFonts w:ascii="Consolas" w:eastAsia="Times New Roman" w:hAnsi="Consolas" w:cs="Times New Roman"/>
          <w:color w:val="D4D4D4"/>
          <w:kern w:val="0"/>
          <w:sz w:val="21"/>
          <w:szCs w:val="21"/>
          <w:lang w:val="fr-FR"/>
          <w14:ligatures w14:val="none"/>
        </w:rPr>
        <w:t>)(</w:t>
      </w:r>
      <w:r w:rsidRPr="00FD39F9">
        <w:rPr>
          <w:rFonts w:ascii="Consolas" w:eastAsia="Times New Roman" w:hAnsi="Consolas" w:cs="Times New Roman"/>
          <w:color w:val="B5CEA8"/>
          <w:kern w:val="0"/>
          <w:sz w:val="21"/>
          <w:szCs w:val="21"/>
          <w:lang w:val="fr-FR"/>
          <w14:ligatures w14:val="none"/>
        </w:rPr>
        <w:t>0.299</w:t>
      </w:r>
      <w:r w:rsidRPr="00FD39F9">
        <w:rPr>
          <w:rFonts w:ascii="Consolas" w:eastAsia="Times New Roman" w:hAnsi="Consolas" w:cs="Times New Roman"/>
          <w:color w:val="D4D4D4"/>
          <w:kern w:val="0"/>
          <w:sz w:val="21"/>
          <w:szCs w:val="21"/>
          <w:lang w:val="fr-FR"/>
          <w14:ligatures w14:val="none"/>
        </w:rPr>
        <w:t xml:space="preserve"> * r + </w:t>
      </w:r>
      <w:r w:rsidRPr="00FD39F9">
        <w:rPr>
          <w:rFonts w:ascii="Consolas" w:eastAsia="Times New Roman" w:hAnsi="Consolas" w:cs="Times New Roman"/>
          <w:color w:val="B5CEA8"/>
          <w:kern w:val="0"/>
          <w:sz w:val="21"/>
          <w:szCs w:val="21"/>
          <w:lang w:val="fr-FR"/>
          <w14:ligatures w14:val="none"/>
        </w:rPr>
        <w:t>0.587</w:t>
      </w:r>
      <w:r w:rsidRPr="00FD39F9">
        <w:rPr>
          <w:rFonts w:ascii="Consolas" w:eastAsia="Times New Roman" w:hAnsi="Consolas" w:cs="Times New Roman"/>
          <w:color w:val="D4D4D4"/>
          <w:kern w:val="0"/>
          <w:sz w:val="21"/>
          <w:szCs w:val="21"/>
          <w:lang w:val="fr-FR"/>
          <w14:ligatures w14:val="none"/>
        </w:rPr>
        <w:t xml:space="preserve"> * g + </w:t>
      </w:r>
      <w:r w:rsidRPr="00FD39F9">
        <w:rPr>
          <w:rFonts w:ascii="Consolas" w:eastAsia="Times New Roman" w:hAnsi="Consolas" w:cs="Times New Roman"/>
          <w:color w:val="B5CEA8"/>
          <w:kern w:val="0"/>
          <w:sz w:val="21"/>
          <w:szCs w:val="21"/>
          <w:lang w:val="fr-FR"/>
          <w14:ligatures w14:val="none"/>
        </w:rPr>
        <w:t>0.114</w:t>
      </w:r>
      <w:r w:rsidRPr="00FD39F9">
        <w:rPr>
          <w:rFonts w:ascii="Consolas" w:eastAsia="Times New Roman" w:hAnsi="Consolas" w:cs="Times New Roman"/>
          <w:color w:val="D4D4D4"/>
          <w:kern w:val="0"/>
          <w:sz w:val="21"/>
          <w:szCs w:val="21"/>
          <w:lang w:val="fr-FR"/>
          <w14:ligatures w14:val="none"/>
        </w:rPr>
        <w:t xml:space="preserve"> * b);</w:t>
      </w:r>
    </w:p>
    <w:p w14:paraId="0A0FCDAE"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1B5241B6"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lang w:val="fr-FR"/>
          <w14:ligatures w14:val="none"/>
        </w:rPr>
        <w:t>           </w:t>
      </w:r>
      <w:proofErr w:type="spellStart"/>
      <w:proofErr w:type="gramStart"/>
      <w:r w:rsidRPr="00FD39F9">
        <w:rPr>
          <w:rFonts w:ascii="Consolas" w:eastAsia="Times New Roman" w:hAnsi="Consolas" w:cs="Times New Roman"/>
          <w:color w:val="C8C8C8"/>
          <w:kern w:val="0"/>
          <w:sz w:val="21"/>
          <w:szCs w:val="21"/>
          <w:lang w:val="fr-FR"/>
          <w14:ligatures w14:val="none"/>
        </w:rPr>
        <w:t>yCbCr</w:t>
      </w:r>
      <w:proofErr w:type="spellEnd"/>
      <w:r w:rsidRPr="00FD39F9">
        <w:rPr>
          <w:rFonts w:ascii="Consolas" w:eastAsia="Times New Roman" w:hAnsi="Consolas" w:cs="Times New Roman"/>
          <w:color w:val="D4D4D4"/>
          <w:kern w:val="0"/>
          <w:sz w:val="21"/>
          <w:szCs w:val="21"/>
          <w:lang w:val="fr-FR"/>
          <w14:ligatures w14:val="none"/>
        </w:rPr>
        <w:t>[</w:t>
      </w:r>
      <w:proofErr w:type="gramEnd"/>
      <w:r w:rsidRPr="00FD39F9">
        <w:rPr>
          <w:rFonts w:ascii="Consolas" w:eastAsia="Times New Roman" w:hAnsi="Consolas" w:cs="Times New Roman"/>
          <w:color w:val="B5CEA8"/>
          <w:kern w:val="0"/>
          <w:sz w:val="21"/>
          <w:szCs w:val="21"/>
          <w:lang w:val="fr-FR"/>
          <w14:ligatures w14:val="none"/>
        </w:rPr>
        <w:t>1</w:t>
      </w:r>
      <w:r w:rsidRPr="00FD39F9">
        <w:rPr>
          <w:rFonts w:ascii="Consolas" w:eastAsia="Times New Roman" w:hAnsi="Consolas" w:cs="Times New Roman"/>
          <w:color w:val="D4D4D4"/>
          <w:kern w:val="0"/>
          <w:sz w:val="21"/>
          <w:szCs w:val="21"/>
          <w:lang w:val="fr-FR"/>
          <w14:ligatures w14:val="none"/>
        </w:rPr>
        <w:t>] = (</w:t>
      </w:r>
      <w:r w:rsidRPr="00FD39F9">
        <w:rPr>
          <w:rFonts w:ascii="Consolas" w:eastAsia="Times New Roman" w:hAnsi="Consolas" w:cs="Times New Roman"/>
          <w:color w:val="569CD6"/>
          <w:kern w:val="0"/>
          <w:sz w:val="21"/>
          <w:szCs w:val="21"/>
          <w:lang w:val="fr-FR"/>
          <w14:ligatures w14:val="none"/>
        </w:rPr>
        <w:t>uint8_t</w:t>
      </w:r>
      <w:r w:rsidRPr="00FD39F9">
        <w:rPr>
          <w:rFonts w:ascii="Consolas" w:eastAsia="Times New Roman" w:hAnsi="Consolas" w:cs="Times New Roman"/>
          <w:color w:val="D4D4D4"/>
          <w:kern w:val="0"/>
          <w:sz w:val="21"/>
          <w:szCs w:val="21"/>
          <w:lang w:val="fr-FR"/>
          <w14:ligatures w14:val="none"/>
        </w:rPr>
        <w:t>)(-</w:t>
      </w:r>
      <w:r w:rsidRPr="00FD39F9">
        <w:rPr>
          <w:rFonts w:ascii="Consolas" w:eastAsia="Times New Roman" w:hAnsi="Consolas" w:cs="Times New Roman"/>
          <w:color w:val="B5CEA8"/>
          <w:kern w:val="0"/>
          <w:sz w:val="21"/>
          <w:szCs w:val="21"/>
          <w:lang w:val="fr-FR"/>
          <w14:ligatures w14:val="none"/>
        </w:rPr>
        <w:t>0.1687</w:t>
      </w:r>
      <w:r w:rsidRPr="00FD39F9">
        <w:rPr>
          <w:rFonts w:ascii="Consolas" w:eastAsia="Times New Roman" w:hAnsi="Consolas" w:cs="Times New Roman"/>
          <w:color w:val="D4D4D4"/>
          <w:kern w:val="0"/>
          <w:sz w:val="21"/>
          <w:szCs w:val="21"/>
          <w:lang w:val="fr-FR"/>
          <w14:ligatures w14:val="none"/>
        </w:rPr>
        <w:t xml:space="preserve"> * r - </w:t>
      </w:r>
      <w:r w:rsidRPr="00FD39F9">
        <w:rPr>
          <w:rFonts w:ascii="Consolas" w:eastAsia="Times New Roman" w:hAnsi="Consolas" w:cs="Times New Roman"/>
          <w:color w:val="B5CEA8"/>
          <w:kern w:val="0"/>
          <w:sz w:val="21"/>
          <w:szCs w:val="21"/>
          <w:lang w:val="fr-FR"/>
          <w14:ligatures w14:val="none"/>
        </w:rPr>
        <w:t>0.3313</w:t>
      </w:r>
      <w:r w:rsidRPr="00FD39F9">
        <w:rPr>
          <w:rFonts w:ascii="Consolas" w:eastAsia="Times New Roman" w:hAnsi="Consolas" w:cs="Times New Roman"/>
          <w:color w:val="D4D4D4"/>
          <w:kern w:val="0"/>
          <w:sz w:val="21"/>
          <w:szCs w:val="21"/>
          <w:lang w:val="fr-FR"/>
          <w14:ligatures w14:val="none"/>
        </w:rPr>
        <w:t xml:space="preserve"> * g + </w:t>
      </w:r>
      <w:r w:rsidRPr="00FD39F9">
        <w:rPr>
          <w:rFonts w:ascii="Consolas" w:eastAsia="Times New Roman" w:hAnsi="Consolas" w:cs="Times New Roman"/>
          <w:color w:val="B5CEA8"/>
          <w:kern w:val="0"/>
          <w:sz w:val="21"/>
          <w:szCs w:val="21"/>
          <w:lang w:val="fr-FR"/>
          <w14:ligatures w14:val="none"/>
        </w:rPr>
        <w:t>0.5</w:t>
      </w:r>
      <w:r w:rsidRPr="00FD39F9">
        <w:rPr>
          <w:rFonts w:ascii="Consolas" w:eastAsia="Times New Roman" w:hAnsi="Consolas" w:cs="Times New Roman"/>
          <w:color w:val="D4D4D4"/>
          <w:kern w:val="0"/>
          <w:sz w:val="21"/>
          <w:szCs w:val="21"/>
          <w:lang w:val="fr-FR"/>
          <w14:ligatures w14:val="none"/>
        </w:rPr>
        <w:t xml:space="preserve"> * b + </w:t>
      </w:r>
      <w:r w:rsidRPr="00FD39F9">
        <w:rPr>
          <w:rFonts w:ascii="Consolas" w:eastAsia="Times New Roman" w:hAnsi="Consolas" w:cs="Times New Roman"/>
          <w:color w:val="B5CEA8"/>
          <w:kern w:val="0"/>
          <w:sz w:val="21"/>
          <w:szCs w:val="21"/>
          <w:lang w:val="fr-FR"/>
          <w14:ligatures w14:val="none"/>
        </w:rPr>
        <w:t>128</w:t>
      </w:r>
      <w:r w:rsidRPr="00FD39F9">
        <w:rPr>
          <w:rFonts w:ascii="Consolas" w:eastAsia="Times New Roman" w:hAnsi="Consolas" w:cs="Times New Roman"/>
          <w:color w:val="D4D4D4"/>
          <w:kern w:val="0"/>
          <w:sz w:val="21"/>
          <w:szCs w:val="21"/>
          <w:lang w:val="fr-FR"/>
          <w14:ligatures w14:val="none"/>
        </w:rPr>
        <w:t>);</w:t>
      </w:r>
    </w:p>
    <w:p w14:paraId="3DAFB11E"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182AA91D"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lang w:val="fr-FR"/>
          <w14:ligatures w14:val="none"/>
        </w:rPr>
        <w:t>           </w:t>
      </w:r>
      <w:proofErr w:type="spellStart"/>
      <w:proofErr w:type="gramStart"/>
      <w:r w:rsidRPr="00FD39F9">
        <w:rPr>
          <w:rFonts w:ascii="Consolas" w:eastAsia="Times New Roman" w:hAnsi="Consolas" w:cs="Times New Roman"/>
          <w:color w:val="C8C8C8"/>
          <w:kern w:val="0"/>
          <w:sz w:val="21"/>
          <w:szCs w:val="21"/>
          <w:lang w:val="fr-FR"/>
          <w14:ligatures w14:val="none"/>
        </w:rPr>
        <w:t>yCbCr</w:t>
      </w:r>
      <w:proofErr w:type="spellEnd"/>
      <w:r w:rsidRPr="00FD39F9">
        <w:rPr>
          <w:rFonts w:ascii="Consolas" w:eastAsia="Times New Roman" w:hAnsi="Consolas" w:cs="Times New Roman"/>
          <w:color w:val="D4D4D4"/>
          <w:kern w:val="0"/>
          <w:sz w:val="21"/>
          <w:szCs w:val="21"/>
          <w:lang w:val="fr-FR"/>
          <w14:ligatures w14:val="none"/>
        </w:rPr>
        <w:t>[</w:t>
      </w:r>
      <w:proofErr w:type="gramEnd"/>
      <w:r w:rsidRPr="00FD39F9">
        <w:rPr>
          <w:rFonts w:ascii="Consolas" w:eastAsia="Times New Roman" w:hAnsi="Consolas" w:cs="Times New Roman"/>
          <w:color w:val="B5CEA8"/>
          <w:kern w:val="0"/>
          <w:sz w:val="21"/>
          <w:szCs w:val="21"/>
          <w:lang w:val="fr-FR"/>
          <w14:ligatures w14:val="none"/>
        </w:rPr>
        <w:t>2</w:t>
      </w:r>
      <w:r w:rsidRPr="00FD39F9">
        <w:rPr>
          <w:rFonts w:ascii="Consolas" w:eastAsia="Times New Roman" w:hAnsi="Consolas" w:cs="Times New Roman"/>
          <w:color w:val="D4D4D4"/>
          <w:kern w:val="0"/>
          <w:sz w:val="21"/>
          <w:szCs w:val="21"/>
          <w:lang w:val="fr-FR"/>
          <w14:ligatures w14:val="none"/>
        </w:rPr>
        <w:t>] = (</w:t>
      </w:r>
      <w:r w:rsidRPr="00FD39F9">
        <w:rPr>
          <w:rFonts w:ascii="Consolas" w:eastAsia="Times New Roman" w:hAnsi="Consolas" w:cs="Times New Roman"/>
          <w:color w:val="569CD6"/>
          <w:kern w:val="0"/>
          <w:sz w:val="21"/>
          <w:szCs w:val="21"/>
          <w:lang w:val="fr-FR"/>
          <w14:ligatures w14:val="none"/>
        </w:rPr>
        <w:t>uint8_t</w:t>
      </w:r>
      <w:r w:rsidRPr="00FD39F9">
        <w:rPr>
          <w:rFonts w:ascii="Consolas" w:eastAsia="Times New Roman" w:hAnsi="Consolas" w:cs="Times New Roman"/>
          <w:color w:val="D4D4D4"/>
          <w:kern w:val="0"/>
          <w:sz w:val="21"/>
          <w:szCs w:val="21"/>
          <w:lang w:val="fr-FR"/>
          <w14:ligatures w14:val="none"/>
        </w:rPr>
        <w:t>)(</w:t>
      </w:r>
      <w:r w:rsidRPr="00FD39F9">
        <w:rPr>
          <w:rFonts w:ascii="Consolas" w:eastAsia="Times New Roman" w:hAnsi="Consolas" w:cs="Times New Roman"/>
          <w:color w:val="B5CEA8"/>
          <w:kern w:val="0"/>
          <w:sz w:val="21"/>
          <w:szCs w:val="21"/>
          <w:lang w:val="fr-FR"/>
          <w14:ligatures w14:val="none"/>
        </w:rPr>
        <w:t>0.5</w:t>
      </w:r>
      <w:r w:rsidRPr="00FD39F9">
        <w:rPr>
          <w:rFonts w:ascii="Consolas" w:eastAsia="Times New Roman" w:hAnsi="Consolas" w:cs="Times New Roman"/>
          <w:color w:val="D4D4D4"/>
          <w:kern w:val="0"/>
          <w:sz w:val="21"/>
          <w:szCs w:val="21"/>
          <w:lang w:val="fr-FR"/>
          <w14:ligatures w14:val="none"/>
        </w:rPr>
        <w:t xml:space="preserve"> * r - </w:t>
      </w:r>
      <w:r w:rsidRPr="00FD39F9">
        <w:rPr>
          <w:rFonts w:ascii="Consolas" w:eastAsia="Times New Roman" w:hAnsi="Consolas" w:cs="Times New Roman"/>
          <w:color w:val="B5CEA8"/>
          <w:kern w:val="0"/>
          <w:sz w:val="21"/>
          <w:szCs w:val="21"/>
          <w:lang w:val="fr-FR"/>
          <w14:ligatures w14:val="none"/>
        </w:rPr>
        <w:t>0.4187</w:t>
      </w:r>
      <w:r w:rsidRPr="00FD39F9">
        <w:rPr>
          <w:rFonts w:ascii="Consolas" w:eastAsia="Times New Roman" w:hAnsi="Consolas" w:cs="Times New Roman"/>
          <w:color w:val="D4D4D4"/>
          <w:kern w:val="0"/>
          <w:sz w:val="21"/>
          <w:szCs w:val="21"/>
          <w:lang w:val="fr-FR"/>
          <w14:ligatures w14:val="none"/>
        </w:rPr>
        <w:t xml:space="preserve"> * g - </w:t>
      </w:r>
      <w:r w:rsidRPr="00FD39F9">
        <w:rPr>
          <w:rFonts w:ascii="Consolas" w:eastAsia="Times New Roman" w:hAnsi="Consolas" w:cs="Times New Roman"/>
          <w:color w:val="B5CEA8"/>
          <w:kern w:val="0"/>
          <w:sz w:val="21"/>
          <w:szCs w:val="21"/>
          <w:lang w:val="fr-FR"/>
          <w14:ligatures w14:val="none"/>
        </w:rPr>
        <w:t>0.0813</w:t>
      </w:r>
      <w:r w:rsidRPr="00FD39F9">
        <w:rPr>
          <w:rFonts w:ascii="Consolas" w:eastAsia="Times New Roman" w:hAnsi="Consolas" w:cs="Times New Roman"/>
          <w:color w:val="D4D4D4"/>
          <w:kern w:val="0"/>
          <w:sz w:val="21"/>
          <w:szCs w:val="21"/>
          <w:lang w:val="fr-FR"/>
          <w14:ligatures w14:val="none"/>
        </w:rPr>
        <w:t xml:space="preserve"> * b + </w:t>
      </w:r>
      <w:r w:rsidRPr="00FD39F9">
        <w:rPr>
          <w:rFonts w:ascii="Consolas" w:eastAsia="Times New Roman" w:hAnsi="Consolas" w:cs="Times New Roman"/>
          <w:color w:val="B5CEA8"/>
          <w:kern w:val="0"/>
          <w:sz w:val="21"/>
          <w:szCs w:val="21"/>
          <w:lang w:val="fr-FR"/>
          <w14:ligatures w14:val="none"/>
        </w:rPr>
        <w:t>128</w:t>
      </w:r>
      <w:r w:rsidRPr="00FD39F9">
        <w:rPr>
          <w:rFonts w:ascii="Consolas" w:eastAsia="Times New Roman" w:hAnsi="Consolas" w:cs="Times New Roman"/>
          <w:color w:val="D4D4D4"/>
          <w:kern w:val="0"/>
          <w:sz w:val="21"/>
          <w:szCs w:val="21"/>
          <w:lang w:val="fr-FR"/>
          <w14:ligatures w14:val="none"/>
        </w:rPr>
        <w:t>);</w:t>
      </w:r>
    </w:p>
    <w:p w14:paraId="37A66F83" w14:textId="77777777" w:rsidR="00FD39F9" w:rsidRPr="00FD39F9" w:rsidRDefault="00FD39F9" w:rsidP="00FD39F9">
      <w:pPr>
        <w:shd w:val="clear" w:color="auto" w:fill="1E1E1E"/>
        <w:spacing w:after="240" w:line="285" w:lineRule="atLeast"/>
        <w:rPr>
          <w:rFonts w:ascii="Consolas" w:eastAsia="Times New Roman" w:hAnsi="Consolas" w:cs="Times New Roman"/>
          <w:color w:val="D4D4D4"/>
          <w:kern w:val="0"/>
          <w:sz w:val="21"/>
          <w:szCs w:val="21"/>
          <w:lang w:val="fr-FR"/>
          <w14:ligatures w14:val="none"/>
        </w:rPr>
      </w:pPr>
      <w:r w:rsidRPr="00FD39F9">
        <w:rPr>
          <w:rFonts w:ascii="Consolas" w:eastAsia="Times New Roman" w:hAnsi="Consolas" w:cs="Times New Roman"/>
          <w:color w:val="D4D4D4"/>
          <w:kern w:val="0"/>
          <w:sz w:val="21"/>
          <w:szCs w:val="21"/>
          <w:lang w:val="fr-FR"/>
          <w14:ligatures w14:val="none"/>
        </w:rPr>
        <w:br/>
      </w:r>
    </w:p>
    <w:p w14:paraId="0710D45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lang w:val="fr-FR"/>
          <w14:ligatures w14:val="none"/>
        </w:rPr>
        <w:t>           </w:t>
      </w:r>
      <w:r w:rsidRPr="00FD39F9">
        <w:rPr>
          <w:rFonts w:ascii="Consolas" w:eastAsia="Times New Roman" w:hAnsi="Consolas" w:cs="Times New Roman"/>
          <w:color w:val="6A9955"/>
          <w:kern w:val="0"/>
          <w:sz w:val="21"/>
          <w:szCs w:val="21"/>
          <w14:ligatures w14:val="none"/>
        </w:rPr>
        <w:t>// Extract the Y component</w:t>
      </w:r>
    </w:p>
    <w:p w14:paraId="2BAF396B"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3A849A"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uint8_t</w:t>
      </w:r>
      <w:r w:rsidRPr="00FD39F9">
        <w:rPr>
          <w:rFonts w:ascii="Consolas" w:eastAsia="Times New Roman" w:hAnsi="Consolas" w:cs="Times New Roman"/>
          <w:color w:val="D4D4D4"/>
          <w:kern w:val="0"/>
          <w:sz w:val="21"/>
          <w:szCs w:val="21"/>
          <w14:ligatures w14:val="none"/>
        </w:rPr>
        <w:t xml:space="preserve"> </w:t>
      </w:r>
      <w:proofErr w:type="spellStart"/>
      <w:r w:rsidRPr="00FD39F9">
        <w:rPr>
          <w:rFonts w:ascii="Consolas" w:eastAsia="Times New Roman" w:hAnsi="Consolas" w:cs="Times New Roman"/>
          <w:color w:val="D4D4D4"/>
          <w:kern w:val="0"/>
          <w:sz w:val="21"/>
          <w:szCs w:val="21"/>
          <w14:ligatures w14:val="none"/>
        </w:rPr>
        <w:t>yValue</w:t>
      </w:r>
      <w:proofErr w:type="spellEnd"/>
      <w:r w:rsidRPr="00FD39F9">
        <w:rPr>
          <w:rFonts w:ascii="Consolas" w:eastAsia="Times New Roman" w:hAnsi="Consolas" w:cs="Times New Roman"/>
          <w:color w:val="D4D4D4"/>
          <w:kern w:val="0"/>
          <w:sz w:val="21"/>
          <w:szCs w:val="21"/>
          <w14:ligatures w14:val="none"/>
        </w:rPr>
        <w:t xml:space="preserve"> = </w:t>
      </w:r>
      <w:proofErr w:type="spellStart"/>
      <w:proofErr w:type="gramStart"/>
      <w:r w:rsidRPr="00FD39F9">
        <w:rPr>
          <w:rFonts w:ascii="Consolas" w:eastAsia="Times New Roman" w:hAnsi="Consolas" w:cs="Times New Roman"/>
          <w:color w:val="C8C8C8"/>
          <w:kern w:val="0"/>
          <w:sz w:val="21"/>
          <w:szCs w:val="21"/>
          <w14:ligatures w14:val="none"/>
        </w:rPr>
        <w:t>yCbCr</w:t>
      </w:r>
      <w:proofErr w:type="spellEnd"/>
      <w:r w:rsidRPr="00FD39F9">
        <w:rPr>
          <w:rFonts w:ascii="Consolas" w:eastAsia="Times New Roman" w:hAnsi="Consolas" w:cs="Times New Roman"/>
          <w:color w:val="D4D4D4"/>
          <w:kern w:val="0"/>
          <w:sz w:val="21"/>
          <w:szCs w:val="21"/>
          <w14:ligatures w14:val="none"/>
        </w:rPr>
        <w:t>[</w:t>
      </w:r>
      <w:proofErr w:type="gramEnd"/>
      <w:r w:rsidRPr="00FD39F9">
        <w:rPr>
          <w:rFonts w:ascii="Consolas" w:eastAsia="Times New Roman" w:hAnsi="Consolas" w:cs="Times New Roman"/>
          <w:color w:val="B5CEA8"/>
          <w:kern w:val="0"/>
          <w:sz w:val="21"/>
          <w:szCs w:val="21"/>
          <w14:ligatures w14:val="none"/>
        </w:rPr>
        <w:t>0</w:t>
      </w:r>
      <w:r w:rsidRPr="00FD39F9">
        <w:rPr>
          <w:rFonts w:ascii="Consolas" w:eastAsia="Times New Roman" w:hAnsi="Consolas" w:cs="Times New Roman"/>
          <w:color w:val="D4D4D4"/>
          <w:kern w:val="0"/>
          <w:sz w:val="21"/>
          <w:szCs w:val="21"/>
          <w14:ligatures w14:val="none"/>
        </w:rPr>
        <w:t>];</w:t>
      </w:r>
    </w:p>
    <w:p w14:paraId="6BFDF3C4" w14:textId="77777777" w:rsidR="00FD39F9" w:rsidRPr="00FD39F9" w:rsidRDefault="00FD39F9" w:rsidP="00FD39F9">
      <w:pPr>
        <w:shd w:val="clear" w:color="auto" w:fill="1E1E1E"/>
        <w:spacing w:after="24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br/>
      </w:r>
    </w:p>
    <w:p w14:paraId="087D8EBB"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6A9955"/>
          <w:kern w:val="0"/>
          <w:sz w:val="21"/>
          <w:szCs w:val="21"/>
          <w14:ligatures w14:val="none"/>
        </w:rPr>
        <w:t>// Store the Y component in the grayscale image data array</w:t>
      </w:r>
    </w:p>
    <w:p w14:paraId="53D95E6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550726F3"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r w:rsidRPr="00FD39F9">
        <w:rPr>
          <w:rFonts w:ascii="Consolas" w:eastAsia="Times New Roman" w:hAnsi="Consolas" w:cs="Times New Roman"/>
          <w:color w:val="569CD6"/>
          <w:kern w:val="0"/>
          <w:sz w:val="21"/>
          <w:szCs w:val="21"/>
          <w14:ligatures w14:val="none"/>
        </w:rPr>
        <w:t>uint32_t</w:t>
      </w:r>
      <w:r w:rsidRPr="00FD39F9">
        <w:rPr>
          <w:rFonts w:ascii="Consolas" w:eastAsia="Times New Roman" w:hAnsi="Consolas" w:cs="Times New Roman"/>
          <w:color w:val="D4D4D4"/>
          <w:kern w:val="0"/>
          <w:sz w:val="21"/>
          <w:szCs w:val="21"/>
          <w14:ligatures w14:val="none"/>
        </w:rPr>
        <w:t xml:space="preserve"> </w:t>
      </w:r>
      <w:proofErr w:type="spellStart"/>
      <w:r w:rsidRPr="00FD39F9">
        <w:rPr>
          <w:rFonts w:ascii="Consolas" w:eastAsia="Times New Roman" w:hAnsi="Consolas" w:cs="Times New Roman"/>
          <w:color w:val="D4D4D4"/>
          <w:kern w:val="0"/>
          <w:sz w:val="21"/>
          <w:szCs w:val="21"/>
          <w14:ligatures w14:val="none"/>
        </w:rPr>
        <w:t>grayIndex</w:t>
      </w:r>
      <w:proofErr w:type="spellEnd"/>
      <w:r w:rsidRPr="00FD39F9">
        <w:rPr>
          <w:rFonts w:ascii="Consolas" w:eastAsia="Times New Roman" w:hAnsi="Consolas" w:cs="Times New Roman"/>
          <w:color w:val="D4D4D4"/>
          <w:kern w:val="0"/>
          <w:sz w:val="21"/>
          <w:szCs w:val="21"/>
          <w14:ligatures w14:val="none"/>
        </w:rPr>
        <w:t xml:space="preserve"> = y * FRAME_WIDTH + x;</w:t>
      </w:r>
    </w:p>
    <w:p w14:paraId="0E6E2574"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9F793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proofErr w:type="spellStart"/>
      <w:r w:rsidRPr="00FD39F9">
        <w:rPr>
          <w:rFonts w:ascii="Consolas" w:eastAsia="Times New Roman" w:hAnsi="Consolas" w:cs="Times New Roman"/>
          <w:color w:val="C8C8C8"/>
          <w:kern w:val="0"/>
          <w:sz w:val="21"/>
          <w:szCs w:val="21"/>
          <w14:ligatures w14:val="none"/>
        </w:rPr>
        <w:t>yData</w:t>
      </w:r>
      <w:proofErr w:type="spellEnd"/>
      <w:r w:rsidRPr="00FD39F9">
        <w:rPr>
          <w:rFonts w:ascii="Consolas" w:eastAsia="Times New Roman" w:hAnsi="Consolas" w:cs="Times New Roman"/>
          <w:color w:val="D4D4D4"/>
          <w:kern w:val="0"/>
          <w:sz w:val="21"/>
          <w:szCs w:val="21"/>
          <w14:ligatures w14:val="none"/>
        </w:rPr>
        <w:t>[</w:t>
      </w:r>
      <w:proofErr w:type="spellStart"/>
      <w:r w:rsidRPr="00FD39F9">
        <w:rPr>
          <w:rFonts w:ascii="Consolas" w:eastAsia="Times New Roman" w:hAnsi="Consolas" w:cs="Times New Roman"/>
          <w:color w:val="D4D4D4"/>
          <w:kern w:val="0"/>
          <w:sz w:val="21"/>
          <w:szCs w:val="21"/>
          <w14:ligatures w14:val="none"/>
        </w:rPr>
        <w:t>grayIndex</w:t>
      </w:r>
      <w:proofErr w:type="spellEnd"/>
      <w:r w:rsidRPr="00FD39F9">
        <w:rPr>
          <w:rFonts w:ascii="Consolas" w:eastAsia="Times New Roman" w:hAnsi="Consolas" w:cs="Times New Roman"/>
          <w:color w:val="D4D4D4"/>
          <w:kern w:val="0"/>
          <w:sz w:val="21"/>
          <w:szCs w:val="21"/>
          <w14:ligatures w14:val="none"/>
        </w:rPr>
        <w:t xml:space="preserve">] = </w:t>
      </w:r>
      <w:proofErr w:type="spellStart"/>
      <w:r w:rsidRPr="00FD39F9">
        <w:rPr>
          <w:rFonts w:ascii="Consolas" w:eastAsia="Times New Roman" w:hAnsi="Consolas" w:cs="Times New Roman"/>
          <w:color w:val="D4D4D4"/>
          <w:kern w:val="0"/>
          <w:sz w:val="21"/>
          <w:szCs w:val="21"/>
          <w14:ligatures w14:val="none"/>
        </w:rPr>
        <w:t>yValue</w:t>
      </w:r>
      <w:proofErr w:type="spellEnd"/>
      <w:r w:rsidRPr="00FD39F9">
        <w:rPr>
          <w:rFonts w:ascii="Consolas" w:eastAsia="Times New Roman" w:hAnsi="Consolas" w:cs="Times New Roman"/>
          <w:color w:val="D4D4D4"/>
          <w:kern w:val="0"/>
          <w:sz w:val="21"/>
          <w:szCs w:val="21"/>
          <w14:ligatures w14:val="none"/>
        </w:rPr>
        <w:t>;</w:t>
      </w:r>
    </w:p>
    <w:p w14:paraId="2AF9A439"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461DDA80"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p>
    <w:p w14:paraId="02543865" w14:textId="77777777" w:rsidR="00FD39F9" w:rsidRPr="00FD39F9" w:rsidRDefault="00FD39F9" w:rsidP="00FD39F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A708C7" w14:textId="0AEF659B" w:rsidR="00FD39F9" w:rsidRPr="0077197F" w:rsidRDefault="00FD39F9" w:rsidP="0077197F">
      <w:pPr>
        <w:shd w:val="clear" w:color="auto" w:fill="1E1E1E"/>
        <w:spacing w:after="0" w:line="285" w:lineRule="atLeast"/>
        <w:rPr>
          <w:rFonts w:ascii="Consolas" w:eastAsia="Times New Roman" w:hAnsi="Consolas" w:cs="Times New Roman"/>
          <w:color w:val="D4D4D4"/>
          <w:kern w:val="0"/>
          <w:sz w:val="21"/>
          <w:szCs w:val="21"/>
          <w14:ligatures w14:val="none"/>
        </w:rPr>
      </w:pPr>
      <w:r w:rsidRPr="00FD39F9">
        <w:rPr>
          <w:rFonts w:ascii="Consolas" w:eastAsia="Times New Roman" w:hAnsi="Consolas" w:cs="Times New Roman"/>
          <w:color w:val="D4D4D4"/>
          <w:kern w:val="0"/>
          <w:sz w:val="21"/>
          <w:szCs w:val="21"/>
          <w14:ligatures w14:val="none"/>
        </w:rPr>
        <w:t>    }</w:t>
      </w:r>
    </w:p>
    <w:p w14:paraId="7B92226D" w14:textId="70B7E4BF" w:rsidR="00FD39F9" w:rsidRDefault="007A35F4" w:rsidP="00F842D0">
      <w:r>
        <w:t>In file “Core</w:t>
      </w:r>
      <w:r w:rsidR="00D93513">
        <w:t>/</w:t>
      </w:r>
      <w:proofErr w:type="spellStart"/>
      <w:r>
        <w:t>Src</w:t>
      </w:r>
      <w:proofErr w:type="spellEnd"/>
      <w:r w:rsidR="00D93513">
        <w:t>/</w:t>
      </w:r>
      <w:proofErr w:type="spellStart"/>
      <w:r>
        <w:t>main.c</w:t>
      </w:r>
      <w:proofErr w:type="spellEnd"/>
      <w:r>
        <w:t xml:space="preserve">” </w:t>
      </w:r>
      <w:r w:rsidR="00FD39F9">
        <w:t xml:space="preserve">add the </w:t>
      </w:r>
      <w:r w:rsidR="00FF74C9">
        <w:t>following code</w:t>
      </w:r>
      <w:r>
        <w:t xml:space="preserve"> </w:t>
      </w:r>
      <w:proofErr w:type="gramStart"/>
      <w:r>
        <w:t>to  the</w:t>
      </w:r>
      <w:proofErr w:type="gramEnd"/>
      <w:r>
        <w:t xml:space="preserve"> “Infinite loop” section of the main function </w:t>
      </w:r>
      <w:r w:rsidR="00FF74C9">
        <w:t xml:space="preserve"> :</w:t>
      </w:r>
    </w:p>
    <w:p w14:paraId="5C7B0EB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Infinite loop */</w:t>
      </w:r>
    </w:p>
    <w:p w14:paraId="77EFB813"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USER CODE BEGIN WHILE */</w:t>
      </w:r>
    </w:p>
    <w:p w14:paraId="4275A2F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while</w:t>
      </w: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B5CEA8"/>
          <w:kern w:val="0"/>
          <w:sz w:val="21"/>
          <w:szCs w:val="21"/>
          <w14:ligatures w14:val="none"/>
        </w:rPr>
        <w:t>1</w:t>
      </w:r>
      <w:r w:rsidRPr="00FF74C9">
        <w:rPr>
          <w:rFonts w:ascii="Consolas" w:eastAsia="Times New Roman" w:hAnsi="Consolas" w:cs="Times New Roman"/>
          <w:color w:val="D4D4D4"/>
          <w:kern w:val="0"/>
          <w:sz w:val="21"/>
          <w:szCs w:val="21"/>
          <w14:ligatures w14:val="none"/>
        </w:rPr>
        <w:t>)</w:t>
      </w:r>
    </w:p>
    <w:p w14:paraId="35F8E313"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282C1C7B"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xml:space="preserve">    /* Perform RGB to </w:t>
      </w:r>
      <w:proofErr w:type="spellStart"/>
      <w:r w:rsidRPr="00FF74C9">
        <w:rPr>
          <w:rFonts w:ascii="Consolas" w:eastAsia="Times New Roman" w:hAnsi="Consolas" w:cs="Times New Roman"/>
          <w:color w:val="6A9955"/>
          <w:kern w:val="0"/>
          <w:sz w:val="21"/>
          <w:szCs w:val="21"/>
          <w14:ligatures w14:val="none"/>
        </w:rPr>
        <w:t>YCrCb</w:t>
      </w:r>
      <w:proofErr w:type="spellEnd"/>
      <w:r w:rsidRPr="00FF74C9">
        <w:rPr>
          <w:rFonts w:ascii="Consolas" w:eastAsia="Times New Roman" w:hAnsi="Consolas" w:cs="Times New Roman"/>
          <w:color w:val="6A9955"/>
          <w:kern w:val="0"/>
          <w:sz w:val="21"/>
          <w:szCs w:val="21"/>
          <w14:ligatures w14:val="none"/>
        </w:rPr>
        <w:t xml:space="preserve"> conversion */</w:t>
      </w:r>
    </w:p>
    <w:p w14:paraId="3F4D6696"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for</w:t>
      </w: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uint32_t</w:t>
      </w: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i</w:t>
      </w:r>
      <w:proofErr w:type="spellEnd"/>
      <w:r w:rsidRPr="00FF74C9">
        <w:rPr>
          <w:rFonts w:ascii="Consolas" w:eastAsia="Times New Roman" w:hAnsi="Consolas" w:cs="Times New Roman"/>
          <w:color w:val="D4D4D4"/>
          <w:kern w:val="0"/>
          <w:sz w:val="21"/>
          <w:szCs w:val="21"/>
          <w14:ligatures w14:val="none"/>
        </w:rPr>
        <w:t xml:space="preserve"> = </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i</w:t>
      </w:r>
      <w:proofErr w:type="spellEnd"/>
      <w:r w:rsidRPr="00FF74C9">
        <w:rPr>
          <w:rFonts w:ascii="Consolas" w:eastAsia="Times New Roman" w:hAnsi="Consolas" w:cs="Times New Roman"/>
          <w:color w:val="D4D4D4"/>
          <w:kern w:val="0"/>
          <w:sz w:val="21"/>
          <w:szCs w:val="21"/>
          <w14:ligatures w14:val="none"/>
        </w:rPr>
        <w:t xml:space="preserve"> &lt; </w:t>
      </w:r>
      <w:proofErr w:type="spellStart"/>
      <w:r w:rsidRPr="00FF74C9">
        <w:rPr>
          <w:rFonts w:ascii="Consolas" w:eastAsia="Times New Roman" w:hAnsi="Consolas" w:cs="Times New Roman"/>
          <w:color w:val="D4D4D4"/>
          <w:kern w:val="0"/>
          <w:sz w:val="21"/>
          <w:szCs w:val="21"/>
          <w14:ligatures w14:val="none"/>
        </w:rPr>
        <w:t>pixelCount</w:t>
      </w:r>
      <w:proofErr w:type="spellEnd"/>
      <w:r w:rsidRPr="00FF74C9">
        <w:rPr>
          <w:rFonts w:ascii="Consolas" w:eastAsia="Times New Roman" w:hAnsi="Consolas" w:cs="Times New Roman"/>
          <w:color w:val="D4D4D4"/>
          <w:kern w:val="0"/>
          <w:sz w:val="21"/>
          <w:szCs w:val="21"/>
          <w14:ligatures w14:val="none"/>
        </w:rPr>
        <w:t>; ++</w:t>
      </w:r>
      <w:proofErr w:type="spellStart"/>
      <w:r w:rsidRPr="00FF74C9">
        <w:rPr>
          <w:rFonts w:ascii="Consolas" w:eastAsia="Times New Roman" w:hAnsi="Consolas" w:cs="Times New Roman"/>
          <w:color w:val="D4D4D4"/>
          <w:kern w:val="0"/>
          <w:sz w:val="21"/>
          <w:szCs w:val="21"/>
          <w14:ligatures w14:val="none"/>
        </w:rPr>
        <w:t>i</w:t>
      </w:r>
      <w:proofErr w:type="spellEnd"/>
      <w:r w:rsidRPr="00FF74C9">
        <w:rPr>
          <w:rFonts w:ascii="Consolas" w:eastAsia="Times New Roman" w:hAnsi="Consolas" w:cs="Times New Roman"/>
          <w:color w:val="D4D4D4"/>
          <w:kern w:val="0"/>
          <w:sz w:val="21"/>
          <w:szCs w:val="21"/>
          <w14:ligatures w14:val="none"/>
        </w:rPr>
        <w:t>)</w:t>
      </w:r>
    </w:p>
    <w:p w14:paraId="17656269"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277D086C"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uint16_t</w:t>
      </w: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rgbPixel</w:t>
      </w:r>
      <w:proofErr w:type="spellEnd"/>
      <w:r w:rsidRPr="00FF74C9">
        <w:rPr>
          <w:rFonts w:ascii="Consolas" w:eastAsia="Times New Roman" w:hAnsi="Consolas" w:cs="Times New Roman"/>
          <w:color w:val="D4D4D4"/>
          <w:kern w:val="0"/>
          <w:sz w:val="21"/>
          <w:szCs w:val="21"/>
          <w14:ligatures w14:val="none"/>
        </w:rPr>
        <w:t xml:space="preserve"> = </w:t>
      </w:r>
      <w:proofErr w:type="spellStart"/>
      <w:r w:rsidRPr="00FF74C9">
        <w:rPr>
          <w:rFonts w:ascii="Consolas" w:eastAsia="Times New Roman" w:hAnsi="Consolas" w:cs="Times New Roman"/>
          <w:color w:val="C8C8C8"/>
          <w:kern w:val="0"/>
          <w:sz w:val="21"/>
          <w:szCs w:val="21"/>
          <w14:ligatures w14:val="none"/>
        </w:rPr>
        <w:t>rgbData</w:t>
      </w:r>
      <w:proofErr w:type="spellEnd"/>
      <w:r w:rsidRPr="00FF74C9">
        <w:rPr>
          <w:rFonts w:ascii="Consolas" w:eastAsia="Times New Roman" w:hAnsi="Consolas" w:cs="Times New Roman"/>
          <w:color w:val="D4D4D4"/>
          <w:kern w:val="0"/>
          <w:sz w:val="21"/>
          <w:szCs w:val="21"/>
          <w14:ligatures w14:val="none"/>
        </w:rPr>
        <w:t>[</w:t>
      </w:r>
      <w:proofErr w:type="spellStart"/>
      <w:r w:rsidRPr="00FF74C9">
        <w:rPr>
          <w:rFonts w:ascii="Consolas" w:eastAsia="Times New Roman" w:hAnsi="Consolas" w:cs="Times New Roman"/>
          <w:color w:val="D4D4D4"/>
          <w:kern w:val="0"/>
          <w:sz w:val="21"/>
          <w:szCs w:val="21"/>
          <w14:ligatures w14:val="none"/>
        </w:rPr>
        <w:t>i</w:t>
      </w:r>
      <w:proofErr w:type="spellEnd"/>
      <w:r w:rsidRPr="00FF74C9">
        <w:rPr>
          <w:rFonts w:ascii="Consolas" w:eastAsia="Times New Roman" w:hAnsi="Consolas" w:cs="Times New Roman"/>
          <w:color w:val="D4D4D4"/>
          <w:kern w:val="0"/>
          <w:sz w:val="21"/>
          <w:szCs w:val="21"/>
          <w14:ligatures w14:val="none"/>
        </w:rPr>
        <w:t>];</w:t>
      </w:r>
    </w:p>
    <w:p w14:paraId="02B8EC8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p>
    <w:p w14:paraId="0B55DF7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uint8_t</w:t>
      </w:r>
      <w:r w:rsidRPr="00FF74C9">
        <w:rPr>
          <w:rFonts w:ascii="Consolas" w:eastAsia="Times New Roman" w:hAnsi="Consolas" w:cs="Times New Roman"/>
          <w:color w:val="D4D4D4"/>
          <w:kern w:val="0"/>
          <w:sz w:val="21"/>
          <w:szCs w:val="21"/>
          <w14:ligatures w14:val="none"/>
        </w:rPr>
        <w:t xml:space="preserve"> r = (</w:t>
      </w:r>
      <w:proofErr w:type="spellStart"/>
      <w:r w:rsidRPr="00FF74C9">
        <w:rPr>
          <w:rFonts w:ascii="Consolas" w:eastAsia="Times New Roman" w:hAnsi="Consolas" w:cs="Times New Roman"/>
          <w:color w:val="D4D4D4"/>
          <w:kern w:val="0"/>
          <w:sz w:val="21"/>
          <w:szCs w:val="21"/>
          <w14:ligatures w14:val="none"/>
        </w:rPr>
        <w:t>rgbPixel</w:t>
      </w:r>
      <w:proofErr w:type="spellEnd"/>
      <w:r w:rsidRPr="00FF74C9">
        <w:rPr>
          <w:rFonts w:ascii="Consolas" w:eastAsia="Times New Roman" w:hAnsi="Consolas" w:cs="Times New Roman"/>
          <w:color w:val="D4D4D4"/>
          <w:kern w:val="0"/>
          <w:sz w:val="21"/>
          <w:szCs w:val="21"/>
          <w14:ligatures w14:val="none"/>
        </w:rPr>
        <w:t xml:space="preserve"> &gt;&gt; </w:t>
      </w:r>
      <w:r w:rsidRPr="00FF74C9">
        <w:rPr>
          <w:rFonts w:ascii="Consolas" w:eastAsia="Times New Roman" w:hAnsi="Consolas" w:cs="Times New Roman"/>
          <w:color w:val="B5CEA8"/>
          <w:kern w:val="0"/>
          <w:sz w:val="21"/>
          <w:szCs w:val="21"/>
          <w14:ligatures w14:val="none"/>
        </w:rPr>
        <w:t>11</w:t>
      </w:r>
      <w:r w:rsidRPr="00FF74C9">
        <w:rPr>
          <w:rFonts w:ascii="Consolas" w:eastAsia="Times New Roman" w:hAnsi="Consolas" w:cs="Times New Roman"/>
          <w:color w:val="D4D4D4"/>
          <w:kern w:val="0"/>
          <w:sz w:val="21"/>
          <w:szCs w:val="21"/>
          <w14:ligatures w14:val="none"/>
        </w:rPr>
        <w:t xml:space="preserve">) &amp; </w:t>
      </w:r>
      <w:r w:rsidRPr="00FF74C9">
        <w:rPr>
          <w:rFonts w:ascii="Consolas" w:eastAsia="Times New Roman" w:hAnsi="Consolas" w:cs="Times New Roman"/>
          <w:color w:val="B5CEA8"/>
          <w:kern w:val="0"/>
          <w:sz w:val="21"/>
          <w:szCs w:val="21"/>
          <w14:ligatures w14:val="none"/>
        </w:rPr>
        <w:t>0x1F</w:t>
      </w:r>
      <w:r w:rsidRPr="00FF74C9">
        <w:rPr>
          <w:rFonts w:ascii="Consolas" w:eastAsia="Times New Roman" w:hAnsi="Consolas" w:cs="Times New Roman"/>
          <w:color w:val="D4D4D4"/>
          <w:kern w:val="0"/>
          <w:sz w:val="21"/>
          <w:szCs w:val="21"/>
          <w14:ligatures w14:val="none"/>
        </w:rPr>
        <w:t>;</w:t>
      </w:r>
    </w:p>
    <w:p w14:paraId="786AA076"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uint8_t</w:t>
      </w:r>
      <w:r w:rsidRPr="00FF74C9">
        <w:rPr>
          <w:rFonts w:ascii="Consolas" w:eastAsia="Times New Roman" w:hAnsi="Consolas" w:cs="Times New Roman"/>
          <w:color w:val="D4D4D4"/>
          <w:kern w:val="0"/>
          <w:sz w:val="21"/>
          <w:szCs w:val="21"/>
          <w14:ligatures w14:val="none"/>
        </w:rPr>
        <w:t xml:space="preserve"> g = (</w:t>
      </w:r>
      <w:proofErr w:type="spellStart"/>
      <w:r w:rsidRPr="00FF74C9">
        <w:rPr>
          <w:rFonts w:ascii="Consolas" w:eastAsia="Times New Roman" w:hAnsi="Consolas" w:cs="Times New Roman"/>
          <w:color w:val="D4D4D4"/>
          <w:kern w:val="0"/>
          <w:sz w:val="21"/>
          <w:szCs w:val="21"/>
          <w14:ligatures w14:val="none"/>
        </w:rPr>
        <w:t>rgbPixel</w:t>
      </w:r>
      <w:proofErr w:type="spellEnd"/>
      <w:r w:rsidRPr="00FF74C9">
        <w:rPr>
          <w:rFonts w:ascii="Consolas" w:eastAsia="Times New Roman" w:hAnsi="Consolas" w:cs="Times New Roman"/>
          <w:color w:val="D4D4D4"/>
          <w:kern w:val="0"/>
          <w:sz w:val="21"/>
          <w:szCs w:val="21"/>
          <w14:ligatures w14:val="none"/>
        </w:rPr>
        <w:t xml:space="preserve"> &gt;&gt; </w:t>
      </w:r>
      <w:r w:rsidRPr="00FF74C9">
        <w:rPr>
          <w:rFonts w:ascii="Consolas" w:eastAsia="Times New Roman" w:hAnsi="Consolas" w:cs="Times New Roman"/>
          <w:color w:val="B5CEA8"/>
          <w:kern w:val="0"/>
          <w:sz w:val="21"/>
          <w:szCs w:val="21"/>
          <w14:ligatures w14:val="none"/>
        </w:rPr>
        <w:t>5</w:t>
      </w:r>
      <w:r w:rsidRPr="00FF74C9">
        <w:rPr>
          <w:rFonts w:ascii="Consolas" w:eastAsia="Times New Roman" w:hAnsi="Consolas" w:cs="Times New Roman"/>
          <w:color w:val="D4D4D4"/>
          <w:kern w:val="0"/>
          <w:sz w:val="21"/>
          <w:szCs w:val="21"/>
          <w14:ligatures w14:val="none"/>
        </w:rPr>
        <w:t xml:space="preserve">) &amp; </w:t>
      </w:r>
      <w:r w:rsidRPr="00FF74C9">
        <w:rPr>
          <w:rFonts w:ascii="Consolas" w:eastAsia="Times New Roman" w:hAnsi="Consolas" w:cs="Times New Roman"/>
          <w:color w:val="B5CEA8"/>
          <w:kern w:val="0"/>
          <w:sz w:val="21"/>
          <w:szCs w:val="21"/>
          <w14:ligatures w14:val="none"/>
        </w:rPr>
        <w:t>0x3F</w:t>
      </w:r>
      <w:r w:rsidRPr="00FF74C9">
        <w:rPr>
          <w:rFonts w:ascii="Consolas" w:eastAsia="Times New Roman" w:hAnsi="Consolas" w:cs="Times New Roman"/>
          <w:color w:val="D4D4D4"/>
          <w:kern w:val="0"/>
          <w:sz w:val="21"/>
          <w:szCs w:val="21"/>
          <w14:ligatures w14:val="none"/>
        </w:rPr>
        <w:t>;</w:t>
      </w:r>
    </w:p>
    <w:p w14:paraId="2D9AC399"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F74C9">
        <w:rPr>
          <w:rFonts w:ascii="Consolas" w:eastAsia="Times New Roman" w:hAnsi="Consolas" w:cs="Times New Roman"/>
          <w:color w:val="D4D4D4"/>
          <w:kern w:val="0"/>
          <w:sz w:val="21"/>
          <w:szCs w:val="21"/>
          <w14:ligatures w14:val="none"/>
        </w:rPr>
        <w:t xml:space="preserve">        </w:t>
      </w:r>
      <w:proofErr w:type="gramStart"/>
      <w:r w:rsidRPr="00FF74C9">
        <w:rPr>
          <w:rFonts w:ascii="Consolas" w:eastAsia="Times New Roman" w:hAnsi="Consolas" w:cs="Times New Roman"/>
          <w:color w:val="569CD6"/>
          <w:kern w:val="0"/>
          <w:sz w:val="21"/>
          <w:szCs w:val="21"/>
          <w:lang w:val="fr-FR"/>
          <w14:ligatures w14:val="none"/>
        </w:rPr>
        <w:t>uint</w:t>
      </w:r>
      <w:proofErr w:type="gramEnd"/>
      <w:r w:rsidRPr="00FF74C9">
        <w:rPr>
          <w:rFonts w:ascii="Consolas" w:eastAsia="Times New Roman" w:hAnsi="Consolas" w:cs="Times New Roman"/>
          <w:color w:val="569CD6"/>
          <w:kern w:val="0"/>
          <w:sz w:val="21"/>
          <w:szCs w:val="21"/>
          <w:lang w:val="fr-FR"/>
          <w14:ligatures w14:val="none"/>
        </w:rPr>
        <w:t>8_t</w:t>
      </w:r>
      <w:r w:rsidRPr="00FF74C9">
        <w:rPr>
          <w:rFonts w:ascii="Consolas" w:eastAsia="Times New Roman" w:hAnsi="Consolas" w:cs="Times New Roman"/>
          <w:color w:val="D4D4D4"/>
          <w:kern w:val="0"/>
          <w:sz w:val="21"/>
          <w:szCs w:val="21"/>
          <w:lang w:val="fr-FR"/>
          <w14:ligatures w14:val="none"/>
        </w:rPr>
        <w:t xml:space="preserve"> b = </w:t>
      </w:r>
      <w:proofErr w:type="spellStart"/>
      <w:r w:rsidRPr="00FF74C9">
        <w:rPr>
          <w:rFonts w:ascii="Consolas" w:eastAsia="Times New Roman" w:hAnsi="Consolas" w:cs="Times New Roman"/>
          <w:color w:val="D4D4D4"/>
          <w:kern w:val="0"/>
          <w:sz w:val="21"/>
          <w:szCs w:val="21"/>
          <w:lang w:val="fr-FR"/>
          <w14:ligatures w14:val="none"/>
        </w:rPr>
        <w:t>rgbPixel</w:t>
      </w:r>
      <w:proofErr w:type="spellEnd"/>
      <w:r w:rsidRPr="00FF74C9">
        <w:rPr>
          <w:rFonts w:ascii="Consolas" w:eastAsia="Times New Roman" w:hAnsi="Consolas" w:cs="Times New Roman"/>
          <w:color w:val="D4D4D4"/>
          <w:kern w:val="0"/>
          <w:sz w:val="21"/>
          <w:szCs w:val="21"/>
          <w:lang w:val="fr-FR"/>
          <w14:ligatures w14:val="none"/>
        </w:rPr>
        <w:t xml:space="preserve"> &amp; </w:t>
      </w:r>
      <w:r w:rsidRPr="00FF74C9">
        <w:rPr>
          <w:rFonts w:ascii="Consolas" w:eastAsia="Times New Roman" w:hAnsi="Consolas" w:cs="Times New Roman"/>
          <w:color w:val="B5CEA8"/>
          <w:kern w:val="0"/>
          <w:sz w:val="21"/>
          <w:szCs w:val="21"/>
          <w:lang w:val="fr-FR"/>
          <w14:ligatures w14:val="none"/>
        </w:rPr>
        <w:t>0x1F</w:t>
      </w:r>
      <w:r w:rsidRPr="00FF74C9">
        <w:rPr>
          <w:rFonts w:ascii="Consolas" w:eastAsia="Times New Roman" w:hAnsi="Consolas" w:cs="Times New Roman"/>
          <w:color w:val="D4D4D4"/>
          <w:kern w:val="0"/>
          <w:sz w:val="21"/>
          <w:szCs w:val="21"/>
          <w:lang w:val="fr-FR"/>
          <w14:ligatures w14:val="none"/>
        </w:rPr>
        <w:t>;</w:t>
      </w:r>
    </w:p>
    <w:p w14:paraId="254E8F23"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51D6014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F74C9">
        <w:rPr>
          <w:rFonts w:ascii="Consolas" w:eastAsia="Times New Roman" w:hAnsi="Consolas" w:cs="Times New Roman"/>
          <w:color w:val="D4D4D4"/>
          <w:kern w:val="0"/>
          <w:sz w:val="21"/>
          <w:szCs w:val="21"/>
          <w:lang w:val="fr-FR"/>
          <w14:ligatures w14:val="none"/>
        </w:rPr>
        <w:t xml:space="preserve">        </w:t>
      </w:r>
      <w:proofErr w:type="gramStart"/>
      <w:r w:rsidRPr="00FF74C9">
        <w:rPr>
          <w:rFonts w:ascii="Consolas" w:eastAsia="Times New Roman" w:hAnsi="Consolas" w:cs="Times New Roman"/>
          <w:color w:val="569CD6"/>
          <w:kern w:val="0"/>
          <w:sz w:val="21"/>
          <w:szCs w:val="21"/>
          <w:lang w:val="fr-FR"/>
          <w14:ligatures w14:val="none"/>
        </w:rPr>
        <w:t>uint</w:t>
      </w:r>
      <w:proofErr w:type="gramEnd"/>
      <w:r w:rsidRPr="00FF74C9">
        <w:rPr>
          <w:rFonts w:ascii="Consolas" w:eastAsia="Times New Roman" w:hAnsi="Consolas" w:cs="Times New Roman"/>
          <w:color w:val="569CD6"/>
          <w:kern w:val="0"/>
          <w:sz w:val="21"/>
          <w:szCs w:val="21"/>
          <w:lang w:val="fr-FR"/>
          <w14:ligatures w14:val="none"/>
        </w:rPr>
        <w:t>8_t</w:t>
      </w:r>
      <w:r w:rsidRPr="00FF74C9">
        <w:rPr>
          <w:rFonts w:ascii="Consolas" w:eastAsia="Times New Roman" w:hAnsi="Consolas" w:cs="Times New Roman"/>
          <w:color w:val="D4D4D4"/>
          <w:kern w:val="0"/>
          <w:sz w:val="21"/>
          <w:szCs w:val="21"/>
          <w:lang w:val="fr-FR"/>
          <w14:ligatures w14:val="none"/>
        </w:rPr>
        <w:t xml:space="preserve"> y = (</w:t>
      </w:r>
      <w:r w:rsidRPr="00FF74C9">
        <w:rPr>
          <w:rFonts w:ascii="Consolas" w:eastAsia="Times New Roman" w:hAnsi="Consolas" w:cs="Times New Roman"/>
          <w:color w:val="569CD6"/>
          <w:kern w:val="0"/>
          <w:sz w:val="21"/>
          <w:szCs w:val="21"/>
          <w:lang w:val="fr-FR"/>
          <w14:ligatures w14:val="none"/>
        </w:rPr>
        <w:t>uint8_t</w:t>
      </w:r>
      <w:r w:rsidRPr="00FF74C9">
        <w:rPr>
          <w:rFonts w:ascii="Consolas" w:eastAsia="Times New Roman" w:hAnsi="Consolas" w:cs="Times New Roman"/>
          <w:color w:val="D4D4D4"/>
          <w:kern w:val="0"/>
          <w:sz w:val="21"/>
          <w:szCs w:val="21"/>
          <w:lang w:val="fr-FR"/>
          <w14:ligatures w14:val="none"/>
        </w:rPr>
        <w:t>)(</w:t>
      </w:r>
      <w:r w:rsidRPr="00FF74C9">
        <w:rPr>
          <w:rFonts w:ascii="Consolas" w:eastAsia="Times New Roman" w:hAnsi="Consolas" w:cs="Times New Roman"/>
          <w:color w:val="B5CEA8"/>
          <w:kern w:val="0"/>
          <w:sz w:val="21"/>
          <w:szCs w:val="21"/>
          <w:lang w:val="fr-FR"/>
          <w14:ligatures w14:val="none"/>
        </w:rPr>
        <w:t>0.299</w:t>
      </w:r>
      <w:r w:rsidRPr="00FF74C9">
        <w:rPr>
          <w:rFonts w:ascii="Consolas" w:eastAsia="Times New Roman" w:hAnsi="Consolas" w:cs="Times New Roman"/>
          <w:color w:val="D4D4D4"/>
          <w:kern w:val="0"/>
          <w:sz w:val="21"/>
          <w:szCs w:val="21"/>
          <w:lang w:val="fr-FR"/>
          <w14:ligatures w14:val="none"/>
        </w:rPr>
        <w:t xml:space="preserve"> * r + </w:t>
      </w:r>
      <w:r w:rsidRPr="00FF74C9">
        <w:rPr>
          <w:rFonts w:ascii="Consolas" w:eastAsia="Times New Roman" w:hAnsi="Consolas" w:cs="Times New Roman"/>
          <w:color w:val="B5CEA8"/>
          <w:kern w:val="0"/>
          <w:sz w:val="21"/>
          <w:szCs w:val="21"/>
          <w:lang w:val="fr-FR"/>
          <w14:ligatures w14:val="none"/>
        </w:rPr>
        <w:t>0.587</w:t>
      </w:r>
      <w:r w:rsidRPr="00FF74C9">
        <w:rPr>
          <w:rFonts w:ascii="Consolas" w:eastAsia="Times New Roman" w:hAnsi="Consolas" w:cs="Times New Roman"/>
          <w:color w:val="D4D4D4"/>
          <w:kern w:val="0"/>
          <w:sz w:val="21"/>
          <w:szCs w:val="21"/>
          <w:lang w:val="fr-FR"/>
          <w14:ligatures w14:val="none"/>
        </w:rPr>
        <w:t xml:space="preserve"> * g + </w:t>
      </w:r>
      <w:r w:rsidRPr="00FF74C9">
        <w:rPr>
          <w:rFonts w:ascii="Consolas" w:eastAsia="Times New Roman" w:hAnsi="Consolas" w:cs="Times New Roman"/>
          <w:color w:val="B5CEA8"/>
          <w:kern w:val="0"/>
          <w:sz w:val="21"/>
          <w:szCs w:val="21"/>
          <w:lang w:val="fr-FR"/>
          <w14:ligatures w14:val="none"/>
        </w:rPr>
        <w:t>0.114</w:t>
      </w:r>
      <w:r w:rsidRPr="00FF74C9">
        <w:rPr>
          <w:rFonts w:ascii="Consolas" w:eastAsia="Times New Roman" w:hAnsi="Consolas" w:cs="Times New Roman"/>
          <w:color w:val="D4D4D4"/>
          <w:kern w:val="0"/>
          <w:sz w:val="21"/>
          <w:szCs w:val="21"/>
          <w:lang w:val="fr-FR"/>
          <w14:ligatures w14:val="none"/>
        </w:rPr>
        <w:t xml:space="preserve"> * b);</w:t>
      </w:r>
    </w:p>
    <w:p w14:paraId="19FC49F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F74C9">
        <w:rPr>
          <w:rFonts w:ascii="Consolas" w:eastAsia="Times New Roman" w:hAnsi="Consolas" w:cs="Times New Roman"/>
          <w:color w:val="D4D4D4"/>
          <w:kern w:val="0"/>
          <w:sz w:val="21"/>
          <w:szCs w:val="21"/>
          <w:lang w:val="fr-FR"/>
          <w14:ligatures w14:val="none"/>
        </w:rPr>
        <w:t xml:space="preserve">        </w:t>
      </w:r>
      <w:proofErr w:type="gramStart"/>
      <w:r w:rsidRPr="00FF74C9">
        <w:rPr>
          <w:rFonts w:ascii="Consolas" w:eastAsia="Times New Roman" w:hAnsi="Consolas" w:cs="Times New Roman"/>
          <w:color w:val="569CD6"/>
          <w:kern w:val="0"/>
          <w:sz w:val="21"/>
          <w:szCs w:val="21"/>
          <w:lang w:val="fr-FR"/>
          <w14:ligatures w14:val="none"/>
        </w:rPr>
        <w:t>uint</w:t>
      </w:r>
      <w:proofErr w:type="gramEnd"/>
      <w:r w:rsidRPr="00FF74C9">
        <w:rPr>
          <w:rFonts w:ascii="Consolas" w:eastAsia="Times New Roman" w:hAnsi="Consolas" w:cs="Times New Roman"/>
          <w:color w:val="569CD6"/>
          <w:kern w:val="0"/>
          <w:sz w:val="21"/>
          <w:szCs w:val="21"/>
          <w:lang w:val="fr-FR"/>
          <w14:ligatures w14:val="none"/>
        </w:rPr>
        <w:t>8_t</w:t>
      </w:r>
      <w:r w:rsidRPr="00FF74C9">
        <w:rPr>
          <w:rFonts w:ascii="Consolas" w:eastAsia="Times New Roman" w:hAnsi="Consolas" w:cs="Times New Roman"/>
          <w:color w:val="D4D4D4"/>
          <w:kern w:val="0"/>
          <w:sz w:val="21"/>
          <w:szCs w:val="21"/>
          <w:lang w:val="fr-FR"/>
          <w14:ligatures w14:val="none"/>
        </w:rPr>
        <w:t xml:space="preserve"> </w:t>
      </w:r>
      <w:proofErr w:type="spellStart"/>
      <w:r w:rsidRPr="00FF74C9">
        <w:rPr>
          <w:rFonts w:ascii="Consolas" w:eastAsia="Times New Roman" w:hAnsi="Consolas" w:cs="Times New Roman"/>
          <w:color w:val="D4D4D4"/>
          <w:kern w:val="0"/>
          <w:sz w:val="21"/>
          <w:szCs w:val="21"/>
          <w:lang w:val="fr-FR"/>
          <w14:ligatures w14:val="none"/>
        </w:rPr>
        <w:t>cr</w:t>
      </w:r>
      <w:proofErr w:type="spellEnd"/>
      <w:r w:rsidRPr="00FF74C9">
        <w:rPr>
          <w:rFonts w:ascii="Consolas" w:eastAsia="Times New Roman" w:hAnsi="Consolas" w:cs="Times New Roman"/>
          <w:color w:val="D4D4D4"/>
          <w:kern w:val="0"/>
          <w:sz w:val="21"/>
          <w:szCs w:val="21"/>
          <w:lang w:val="fr-FR"/>
          <w14:ligatures w14:val="none"/>
        </w:rPr>
        <w:t xml:space="preserve"> = (</w:t>
      </w:r>
      <w:r w:rsidRPr="00FF74C9">
        <w:rPr>
          <w:rFonts w:ascii="Consolas" w:eastAsia="Times New Roman" w:hAnsi="Consolas" w:cs="Times New Roman"/>
          <w:color w:val="569CD6"/>
          <w:kern w:val="0"/>
          <w:sz w:val="21"/>
          <w:szCs w:val="21"/>
          <w:lang w:val="fr-FR"/>
          <w14:ligatures w14:val="none"/>
        </w:rPr>
        <w:t>uint8_t</w:t>
      </w:r>
      <w:r w:rsidRPr="00FF74C9">
        <w:rPr>
          <w:rFonts w:ascii="Consolas" w:eastAsia="Times New Roman" w:hAnsi="Consolas" w:cs="Times New Roman"/>
          <w:color w:val="D4D4D4"/>
          <w:kern w:val="0"/>
          <w:sz w:val="21"/>
          <w:szCs w:val="21"/>
          <w:lang w:val="fr-FR"/>
          <w14:ligatures w14:val="none"/>
        </w:rPr>
        <w:t>)(</w:t>
      </w:r>
      <w:r w:rsidRPr="00FF74C9">
        <w:rPr>
          <w:rFonts w:ascii="Consolas" w:eastAsia="Times New Roman" w:hAnsi="Consolas" w:cs="Times New Roman"/>
          <w:color w:val="B5CEA8"/>
          <w:kern w:val="0"/>
          <w:sz w:val="21"/>
          <w:szCs w:val="21"/>
          <w:lang w:val="fr-FR"/>
          <w14:ligatures w14:val="none"/>
        </w:rPr>
        <w:t>128</w:t>
      </w:r>
      <w:r w:rsidRPr="00FF74C9">
        <w:rPr>
          <w:rFonts w:ascii="Consolas" w:eastAsia="Times New Roman" w:hAnsi="Consolas" w:cs="Times New Roman"/>
          <w:color w:val="D4D4D4"/>
          <w:kern w:val="0"/>
          <w:sz w:val="21"/>
          <w:szCs w:val="21"/>
          <w:lang w:val="fr-FR"/>
          <w14:ligatures w14:val="none"/>
        </w:rPr>
        <w:t xml:space="preserve"> + </w:t>
      </w:r>
      <w:r w:rsidRPr="00FF74C9">
        <w:rPr>
          <w:rFonts w:ascii="Consolas" w:eastAsia="Times New Roman" w:hAnsi="Consolas" w:cs="Times New Roman"/>
          <w:color w:val="B5CEA8"/>
          <w:kern w:val="0"/>
          <w:sz w:val="21"/>
          <w:szCs w:val="21"/>
          <w:lang w:val="fr-FR"/>
          <w14:ligatures w14:val="none"/>
        </w:rPr>
        <w:t>0.564</w:t>
      </w:r>
      <w:r w:rsidRPr="00FF74C9">
        <w:rPr>
          <w:rFonts w:ascii="Consolas" w:eastAsia="Times New Roman" w:hAnsi="Consolas" w:cs="Times New Roman"/>
          <w:color w:val="D4D4D4"/>
          <w:kern w:val="0"/>
          <w:sz w:val="21"/>
          <w:szCs w:val="21"/>
          <w:lang w:val="fr-FR"/>
          <w14:ligatures w14:val="none"/>
        </w:rPr>
        <w:t xml:space="preserve"> * (b - y));</w:t>
      </w:r>
    </w:p>
    <w:p w14:paraId="7EAECA5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F74C9">
        <w:rPr>
          <w:rFonts w:ascii="Consolas" w:eastAsia="Times New Roman" w:hAnsi="Consolas" w:cs="Times New Roman"/>
          <w:color w:val="D4D4D4"/>
          <w:kern w:val="0"/>
          <w:sz w:val="21"/>
          <w:szCs w:val="21"/>
          <w:lang w:val="fr-FR"/>
          <w14:ligatures w14:val="none"/>
        </w:rPr>
        <w:t xml:space="preserve">        </w:t>
      </w:r>
      <w:proofErr w:type="gramStart"/>
      <w:r w:rsidRPr="00FF74C9">
        <w:rPr>
          <w:rFonts w:ascii="Consolas" w:eastAsia="Times New Roman" w:hAnsi="Consolas" w:cs="Times New Roman"/>
          <w:color w:val="569CD6"/>
          <w:kern w:val="0"/>
          <w:sz w:val="21"/>
          <w:szCs w:val="21"/>
          <w:lang w:val="fr-FR"/>
          <w14:ligatures w14:val="none"/>
        </w:rPr>
        <w:t>uint</w:t>
      </w:r>
      <w:proofErr w:type="gramEnd"/>
      <w:r w:rsidRPr="00FF74C9">
        <w:rPr>
          <w:rFonts w:ascii="Consolas" w:eastAsia="Times New Roman" w:hAnsi="Consolas" w:cs="Times New Roman"/>
          <w:color w:val="569CD6"/>
          <w:kern w:val="0"/>
          <w:sz w:val="21"/>
          <w:szCs w:val="21"/>
          <w:lang w:val="fr-FR"/>
          <w14:ligatures w14:val="none"/>
        </w:rPr>
        <w:t>8_t</w:t>
      </w:r>
      <w:r w:rsidRPr="00FF74C9">
        <w:rPr>
          <w:rFonts w:ascii="Consolas" w:eastAsia="Times New Roman" w:hAnsi="Consolas" w:cs="Times New Roman"/>
          <w:color w:val="D4D4D4"/>
          <w:kern w:val="0"/>
          <w:sz w:val="21"/>
          <w:szCs w:val="21"/>
          <w:lang w:val="fr-FR"/>
          <w14:ligatures w14:val="none"/>
        </w:rPr>
        <w:t xml:space="preserve"> cb = (</w:t>
      </w:r>
      <w:r w:rsidRPr="00FF74C9">
        <w:rPr>
          <w:rFonts w:ascii="Consolas" w:eastAsia="Times New Roman" w:hAnsi="Consolas" w:cs="Times New Roman"/>
          <w:color w:val="569CD6"/>
          <w:kern w:val="0"/>
          <w:sz w:val="21"/>
          <w:szCs w:val="21"/>
          <w:lang w:val="fr-FR"/>
          <w14:ligatures w14:val="none"/>
        </w:rPr>
        <w:t>uint8_t</w:t>
      </w:r>
      <w:r w:rsidRPr="00FF74C9">
        <w:rPr>
          <w:rFonts w:ascii="Consolas" w:eastAsia="Times New Roman" w:hAnsi="Consolas" w:cs="Times New Roman"/>
          <w:color w:val="D4D4D4"/>
          <w:kern w:val="0"/>
          <w:sz w:val="21"/>
          <w:szCs w:val="21"/>
          <w:lang w:val="fr-FR"/>
          <w14:ligatures w14:val="none"/>
        </w:rPr>
        <w:t>)(</w:t>
      </w:r>
      <w:r w:rsidRPr="00FF74C9">
        <w:rPr>
          <w:rFonts w:ascii="Consolas" w:eastAsia="Times New Roman" w:hAnsi="Consolas" w:cs="Times New Roman"/>
          <w:color w:val="B5CEA8"/>
          <w:kern w:val="0"/>
          <w:sz w:val="21"/>
          <w:szCs w:val="21"/>
          <w:lang w:val="fr-FR"/>
          <w14:ligatures w14:val="none"/>
        </w:rPr>
        <w:t>128</w:t>
      </w:r>
      <w:r w:rsidRPr="00FF74C9">
        <w:rPr>
          <w:rFonts w:ascii="Consolas" w:eastAsia="Times New Roman" w:hAnsi="Consolas" w:cs="Times New Roman"/>
          <w:color w:val="D4D4D4"/>
          <w:kern w:val="0"/>
          <w:sz w:val="21"/>
          <w:szCs w:val="21"/>
          <w:lang w:val="fr-FR"/>
          <w14:ligatures w14:val="none"/>
        </w:rPr>
        <w:t xml:space="preserve"> + </w:t>
      </w:r>
      <w:r w:rsidRPr="00FF74C9">
        <w:rPr>
          <w:rFonts w:ascii="Consolas" w:eastAsia="Times New Roman" w:hAnsi="Consolas" w:cs="Times New Roman"/>
          <w:color w:val="B5CEA8"/>
          <w:kern w:val="0"/>
          <w:sz w:val="21"/>
          <w:szCs w:val="21"/>
          <w:lang w:val="fr-FR"/>
          <w14:ligatures w14:val="none"/>
        </w:rPr>
        <w:t>0.713</w:t>
      </w:r>
      <w:r w:rsidRPr="00FF74C9">
        <w:rPr>
          <w:rFonts w:ascii="Consolas" w:eastAsia="Times New Roman" w:hAnsi="Consolas" w:cs="Times New Roman"/>
          <w:color w:val="D4D4D4"/>
          <w:kern w:val="0"/>
          <w:sz w:val="21"/>
          <w:szCs w:val="21"/>
          <w:lang w:val="fr-FR"/>
          <w14:ligatures w14:val="none"/>
        </w:rPr>
        <w:t xml:space="preserve"> * (r - y));</w:t>
      </w:r>
    </w:p>
    <w:p w14:paraId="12957999"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0B669E2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lang w:val="fr-FR"/>
          <w14:ligatures w14:val="none"/>
        </w:rPr>
        <w:t xml:space="preserve">        </w:t>
      </w:r>
      <w:proofErr w:type="spellStart"/>
      <w:r w:rsidRPr="00FF74C9">
        <w:rPr>
          <w:rFonts w:ascii="Consolas" w:eastAsia="Times New Roman" w:hAnsi="Consolas" w:cs="Times New Roman"/>
          <w:color w:val="C8C8C8"/>
          <w:kern w:val="0"/>
          <w:sz w:val="21"/>
          <w:szCs w:val="21"/>
          <w14:ligatures w14:val="none"/>
        </w:rPr>
        <w:t>ycrcbData</w:t>
      </w:r>
      <w:proofErr w:type="spellEnd"/>
      <w:r w:rsidRPr="00FF74C9">
        <w:rPr>
          <w:rFonts w:ascii="Consolas" w:eastAsia="Times New Roman" w:hAnsi="Consolas" w:cs="Times New Roman"/>
          <w:color w:val="D4D4D4"/>
          <w:kern w:val="0"/>
          <w:sz w:val="21"/>
          <w:szCs w:val="21"/>
          <w14:ligatures w14:val="none"/>
        </w:rPr>
        <w:t>[</w:t>
      </w:r>
      <w:proofErr w:type="spellStart"/>
      <w:r w:rsidRPr="00FF74C9">
        <w:rPr>
          <w:rFonts w:ascii="Consolas" w:eastAsia="Times New Roman" w:hAnsi="Consolas" w:cs="Times New Roman"/>
          <w:color w:val="D4D4D4"/>
          <w:kern w:val="0"/>
          <w:sz w:val="21"/>
          <w:szCs w:val="21"/>
          <w14:ligatures w14:val="none"/>
        </w:rPr>
        <w:t>i</w:t>
      </w:r>
      <w:proofErr w:type="spellEnd"/>
      <w:r w:rsidRPr="00FF74C9">
        <w:rPr>
          <w:rFonts w:ascii="Consolas" w:eastAsia="Times New Roman" w:hAnsi="Consolas" w:cs="Times New Roman"/>
          <w:color w:val="D4D4D4"/>
          <w:kern w:val="0"/>
          <w:sz w:val="21"/>
          <w:szCs w:val="21"/>
          <w14:ligatures w14:val="none"/>
        </w:rPr>
        <w:t xml:space="preserve">] = (y &lt;&lt; </w:t>
      </w:r>
      <w:r w:rsidRPr="00FF74C9">
        <w:rPr>
          <w:rFonts w:ascii="Consolas" w:eastAsia="Times New Roman" w:hAnsi="Consolas" w:cs="Times New Roman"/>
          <w:color w:val="B5CEA8"/>
          <w:kern w:val="0"/>
          <w:sz w:val="21"/>
          <w:szCs w:val="21"/>
          <w14:ligatures w14:val="none"/>
        </w:rPr>
        <w:t>8</w:t>
      </w:r>
      <w:r w:rsidRPr="00FF74C9">
        <w:rPr>
          <w:rFonts w:ascii="Consolas" w:eastAsia="Times New Roman" w:hAnsi="Consolas" w:cs="Times New Roman"/>
          <w:color w:val="D4D4D4"/>
          <w:kern w:val="0"/>
          <w:sz w:val="21"/>
          <w:szCs w:val="21"/>
          <w14:ligatures w14:val="none"/>
        </w:rPr>
        <w:t>) | (</w:t>
      </w:r>
      <w:proofErr w:type="spellStart"/>
      <w:r w:rsidRPr="00FF74C9">
        <w:rPr>
          <w:rFonts w:ascii="Consolas" w:eastAsia="Times New Roman" w:hAnsi="Consolas" w:cs="Times New Roman"/>
          <w:color w:val="D4D4D4"/>
          <w:kern w:val="0"/>
          <w:sz w:val="21"/>
          <w:szCs w:val="21"/>
          <w14:ligatures w14:val="none"/>
        </w:rPr>
        <w:t>cr</w:t>
      </w:r>
      <w:proofErr w:type="spellEnd"/>
      <w:r w:rsidRPr="00FF74C9">
        <w:rPr>
          <w:rFonts w:ascii="Consolas" w:eastAsia="Times New Roman" w:hAnsi="Consolas" w:cs="Times New Roman"/>
          <w:color w:val="D4D4D4"/>
          <w:kern w:val="0"/>
          <w:sz w:val="21"/>
          <w:szCs w:val="21"/>
          <w14:ligatures w14:val="none"/>
        </w:rPr>
        <w:t xml:space="preserve"> &lt;&lt; </w:t>
      </w:r>
      <w:r w:rsidRPr="00FF74C9">
        <w:rPr>
          <w:rFonts w:ascii="Consolas" w:eastAsia="Times New Roman" w:hAnsi="Consolas" w:cs="Times New Roman"/>
          <w:color w:val="B5CEA8"/>
          <w:kern w:val="0"/>
          <w:sz w:val="21"/>
          <w:szCs w:val="21"/>
          <w14:ligatures w14:val="none"/>
        </w:rPr>
        <w:t>3</w:t>
      </w:r>
      <w:r w:rsidRPr="00FF74C9">
        <w:rPr>
          <w:rFonts w:ascii="Consolas" w:eastAsia="Times New Roman" w:hAnsi="Consolas" w:cs="Times New Roman"/>
          <w:color w:val="D4D4D4"/>
          <w:kern w:val="0"/>
          <w:sz w:val="21"/>
          <w:szCs w:val="21"/>
          <w14:ligatures w14:val="none"/>
        </w:rPr>
        <w:t>) | (</w:t>
      </w:r>
      <w:proofErr w:type="spellStart"/>
      <w:r w:rsidRPr="00FF74C9">
        <w:rPr>
          <w:rFonts w:ascii="Consolas" w:eastAsia="Times New Roman" w:hAnsi="Consolas" w:cs="Times New Roman"/>
          <w:color w:val="D4D4D4"/>
          <w:kern w:val="0"/>
          <w:sz w:val="21"/>
          <w:szCs w:val="21"/>
          <w14:ligatures w14:val="none"/>
        </w:rPr>
        <w:t>cb</w:t>
      </w:r>
      <w:proofErr w:type="spellEnd"/>
      <w:r w:rsidRPr="00FF74C9">
        <w:rPr>
          <w:rFonts w:ascii="Consolas" w:eastAsia="Times New Roman" w:hAnsi="Consolas" w:cs="Times New Roman"/>
          <w:color w:val="D4D4D4"/>
          <w:kern w:val="0"/>
          <w:sz w:val="21"/>
          <w:szCs w:val="21"/>
          <w14:ligatures w14:val="none"/>
        </w:rPr>
        <w:t xml:space="preserve"> &gt;&gt; </w:t>
      </w:r>
      <w:r w:rsidRPr="00FF74C9">
        <w:rPr>
          <w:rFonts w:ascii="Consolas" w:eastAsia="Times New Roman" w:hAnsi="Consolas" w:cs="Times New Roman"/>
          <w:color w:val="B5CEA8"/>
          <w:kern w:val="0"/>
          <w:sz w:val="21"/>
          <w:szCs w:val="21"/>
          <w14:ligatures w14:val="none"/>
        </w:rPr>
        <w:t>3</w:t>
      </w:r>
      <w:r w:rsidRPr="00FF74C9">
        <w:rPr>
          <w:rFonts w:ascii="Consolas" w:eastAsia="Times New Roman" w:hAnsi="Consolas" w:cs="Times New Roman"/>
          <w:color w:val="D4D4D4"/>
          <w:kern w:val="0"/>
          <w:sz w:val="21"/>
          <w:szCs w:val="21"/>
          <w14:ligatures w14:val="none"/>
        </w:rPr>
        <w:t>);</w:t>
      </w:r>
    </w:p>
    <w:p w14:paraId="4C0F1DD8" w14:textId="6AAB8BD1"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7AF8B7DD"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xml:space="preserve">    /* Display the continuous </w:t>
      </w:r>
      <w:proofErr w:type="spellStart"/>
      <w:r w:rsidRPr="00FF74C9">
        <w:rPr>
          <w:rFonts w:ascii="Consolas" w:eastAsia="Times New Roman" w:hAnsi="Consolas" w:cs="Times New Roman"/>
          <w:color w:val="6A9955"/>
          <w:kern w:val="0"/>
          <w:sz w:val="21"/>
          <w:szCs w:val="21"/>
          <w14:ligatures w14:val="none"/>
        </w:rPr>
        <w:t>grap</w:t>
      </w:r>
      <w:proofErr w:type="spellEnd"/>
      <w:r w:rsidRPr="00FF74C9">
        <w:rPr>
          <w:rFonts w:ascii="Consolas" w:eastAsia="Times New Roman" w:hAnsi="Consolas" w:cs="Times New Roman"/>
          <w:color w:val="6A9955"/>
          <w:kern w:val="0"/>
          <w:sz w:val="21"/>
          <w:szCs w:val="21"/>
          <w14:ligatures w14:val="none"/>
        </w:rPr>
        <w:t xml:space="preserve"> */</w:t>
      </w:r>
    </w:p>
    <w:p w14:paraId="32B295AB"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UTIL_LCD_SetFuncDriver</w:t>
      </w:r>
      <w:proofErr w:type="spellEnd"/>
      <w:r w:rsidRPr="00FF74C9">
        <w:rPr>
          <w:rFonts w:ascii="Consolas" w:eastAsia="Times New Roman" w:hAnsi="Consolas" w:cs="Times New Roman"/>
          <w:color w:val="D4D4D4"/>
          <w:kern w:val="0"/>
          <w:sz w:val="21"/>
          <w:szCs w:val="21"/>
          <w14:ligatures w14:val="none"/>
        </w:rPr>
        <w:t>(&amp;</w:t>
      </w:r>
      <w:proofErr w:type="spellStart"/>
      <w:r w:rsidRPr="00FF74C9">
        <w:rPr>
          <w:rFonts w:ascii="Consolas" w:eastAsia="Times New Roman" w:hAnsi="Consolas" w:cs="Times New Roman"/>
          <w:color w:val="D4D4D4"/>
          <w:kern w:val="0"/>
          <w:sz w:val="21"/>
          <w:szCs w:val="21"/>
          <w14:ligatures w14:val="none"/>
        </w:rPr>
        <w:t>LCD_Driver</w:t>
      </w:r>
      <w:proofErr w:type="spellEnd"/>
      <w:r w:rsidRPr="00FF74C9">
        <w:rPr>
          <w:rFonts w:ascii="Consolas" w:eastAsia="Times New Roman" w:hAnsi="Consolas" w:cs="Times New Roman"/>
          <w:color w:val="D4D4D4"/>
          <w:kern w:val="0"/>
          <w:sz w:val="21"/>
          <w:szCs w:val="21"/>
          <w14:ligatures w14:val="none"/>
        </w:rPr>
        <w:t>);</w:t>
      </w:r>
    </w:p>
    <w:p w14:paraId="082488AE"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BSP_LCD_</w:t>
      </w:r>
      <w:proofErr w:type="gramStart"/>
      <w:r w:rsidRPr="00FF74C9">
        <w:rPr>
          <w:rFonts w:ascii="Consolas" w:eastAsia="Times New Roman" w:hAnsi="Consolas" w:cs="Times New Roman"/>
          <w:color w:val="C8C8C8"/>
          <w:kern w:val="0"/>
          <w:sz w:val="21"/>
          <w:szCs w:val="21"/>
          <w14:ligatures w14:val="none"/>
        </w:rPr>
        <w:t>FillRGBRect</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r w:rsidRPr="00FF74C9">
        <w:rPr>
          <w:rFonts w:ascii="Consolas" w:eastAsia="Times New Roman" w:hAnsi="Consolas" w:cs="Times New Roman"/>
          <w:color w:val="569CD6"/>
          <w:kern w:val="0"/>
          <w:sz w:val="21"/>
          <w:szCs w:val="21"/>
          <w14:ligatures w14:val="none"/>
        </w:rPr>
        <w:t>uint8_t</w:t>
      </w: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ycrcbData,FRAME_WIDTH,FRAME_HEIGHT</w:t>
      </w:r>
      <w:proofErr w:type="spellEnd"/>
      <w:r w:rsidRPr="00FF74C9">
        <w:rPr>
          <w:rFonts w:ascii="Consolas" w:eastAsia="Times New Roman" w:hAnsi="Consolas" w:cs="Times New Roman"/>
          <w:color w:val="D4D4D4"/>
          <w:kern w:val="0"/>
          <w:sz w:val="21"/>
          <w:szCs w:val="21"/>
          <w14:ligatures w14:val="none"/>
        </w:rPr>
        <w:t>);</w:t>
      </w:r>
    </w:p>
    <w:p w14:paraId="7C9C409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p>
    <w:p w14:paraId="1166E8B4"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UTIL_LCD_</w:t>
      </w:r>
      <w:proofErr w:type="gramStart"/>
      <w:r w:rsidRPr="00FF74C9">
        <w:rPr>
          <w:rFonts w:ascii="Consolas" w:eastAsia="Times New Roman" w:hAnsi="Consolas" w:cs="Times New Roman"/>
          <w:color w:val="C8C8C8"/>
          <w:kern w:val="0"/>
          <w:sz w:val="21"/>
          <w:szCs w:val="21"/>
          <w14:ligatures w14:val="none"/>
        </w:rPr>
        <w:t>SetBackColor</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UTIL_LCD_COLOR_GRAY);</w:t>
      </w:r>
    </w:p>
    <w:p w14:paraId="33FA0101"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lastRenderedPageBreak/>
        <w:t xml:space="preserve">    </w:t>
      </w:r>
      <w:proofErr w:type="spellStart"/>
      <w:r w:rsidRPr="00FF74C9">
        <w:rPr>
          <w:rFonts w:ascii="Consolas" w:eastAsia="Times New Roman" w:hAnsi="Consolas" w:cs="Times New Roman"/>
          <w:color w:val="C8C8C8"/>
          <w:kern w:val="0"/>
          <w:sz w:val="21"/>
          <w:szCs w:val="21"/>
          <w14:ligatures w14:val="none"/>
        </w:rPr>
        <w:t>UTIL_LCD_</w:t>
      </w:r>
      <w:proofErr w:type="gramStart"/>
      <w:r w:rsidRPr="00FF74C9">
        <w:rPr>
          <w:rFonts w:ascii="Consolas" w:eastAsia="Times New Roman" w:hAnsi="Consolas" w:cs="Times New Roman"/>
          <w:color w:val="C8C8C8"/>
          <w:kern w:val="0"/>
          <w:sz w:val="21"/>
          <w:szCs w:val="21"/>
          <w14:ligatures w14:val="none"/>
        </w:rPr>
        <w:t>SetTextColor</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UTIL_LCD_COLOR_RED);</w:t>
      </w:r>
    </w:p>
    <w:p w14:paraId="1905655F"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lang w:val="fr-FR"/>
          <w14:ligatures w14:val="none"/>
        </w:rPr>
        <w:t>UTIL_LCD_</w:t>
      </w:r>
      <w:proofErr w:type="gramStart"/>
      <w:r w:rsidRPr="00FF74C9">
        <w:rPr>
          <w:rFonts w:ascii="Consolas" w:eastAsia="Times New Roman" w:hAnsi="Consolas" w:cs="Times New Roman"/>
          <w:color w:val="C8C8C8"/>
          <w:kern w:val="0"/>
          <w:sz w:val="21"/>
          <w:szCs w:val="21"/>
          <w:lang w:val="fr-FR"/>
          <w14:ligatures w14:val="none"/>
        </w:rPr>
        <w:t>DisplayStringAt</w:t>
      </w:r>
      <w:proofErr w:type="spellEnd"/>
      <w:r w:rsidRPr="00FF74C9">
        <w:rPr>
          <w:rFonts w:ascii="Consolas" w:eastAsia="Times New Roman" w:hAnsi="Consolas" w:cs="Times New Roman"/>
          <w:color w:val="D4D4D4"/>
          <w:kern w:val="0"/>
          <w:sz w:val="21"/>
          <w:szCs w:val="21"/>
          <w:lang w:val="fr-FR"/>
          <w14:ligatures w14:val="none"/>
        </w:rPr>
        <w:t>(</w:t>
      </w:r>
      <w:proofErr w:type="gramEnd"/>
      <w:r w:rsidRPr="00FF74C9">
        <w:rPr>
          <w:rFonts w:ascii="Consolas" w:eastAsia="Times New Roman" w:hAnsi="Consolas" w:cs="Times New Roman"/>
          <w:color w:val="B5CEA8"/>
          <w:kern w:val="0"/>
          <w:sz w:val="21"/>
          <w:szCs w:val="21"/>
          <w:lang w:val="fr-FR"/>
          <w14:ligatures w14:val="none"/>
        </w:rPr>
        <w:t>0</w:t>
      </w:r>
      <w:r w:rsidRPr="00FF74C9">
        <w:rPr>
          <w:rFonts w:ascii="Consolas" w:eastAsia="Times New Roman" w:hAnsi="Consolas" w:cs="Times New Roman"/>
          <w:color w:val="D4D4D4"/>
          <w:kern w:val="0"/>
          <w:sz w:val="21"/>
          <w:szCs w:val="21"/>
          <w:lang w:val="fr-FR"/>
          <w14:ligatures w14:val="none"/>
        </w:rPr>
        <w:t xml:space="preserve">, </w:t>
      </w:r>
      <w:r w:rsidRPr="00FF74C9">
        <w:rPr>
          <w:rFonts w:ascii="Consolas" w:eastAsia="Times New Roman" w:hAnsi="Consolas" w:cs="Times New Roman"/>
          <w:color w:val="B5CEA8"/>
          <w:kern w:val="0"/>
          <w:sz w:val="21"/>
          <w:szCs w:val="21"/>
          <w:lang w:val="fr-FR"/>
          <w14:ligatures w14:val="none"/>
        </w:rPr>
        <w:t>5</w:t>
      </w:r>
      <w:r w:rsidRPr="00FF74C9">
        <w:rPr>
          <w:rFonts w:ascii="Consolas" w:eastAsia="Times New Roman" w:hAnsi="Consolas" w:cs="Times New Roman"/>
          <w:color w:val="D4D4D4"/>
          <w:kern w:val="0"/>
          <w:sz w:val="21"/>
          <w:szCs w:val="21"/>
          <w:lang w:val="fr-FR"/>
          <w14:ligatures w14:val="none"/>
        </w:rPr>
        <w:t>, (</w:t>
      </w:r>
      <w:r w:rsidRPr="00FF74C9">
        <w:rPr>
          <w:rFonts w:ascii="Consolas" w:eastAsia="Times New Roman" w:hAnsi="Consolas" w:cs="Times New Roman"/>
          <w:color w:val="569CD6"/>
          <w:kern w:val="0"/>
          <w:sz w:val="21"/>
          <w:szCs w:val="21"/>
          <w:lang w:val="fr-FR"/>
          <w14:ligatures w14:val="none"/>
        </w:rPr>
        <w:t>uint8_t</w:t>
      </w:r>
      <w:r w:rsidRPr="00FF74C9">
        <w:rPr>
          <w:rFonts w:ascii="Consolas" w:eastAsia="Times New Roman" w:hAnsi="Consolas" w:cs="Times New Roman"/>
          <w:color w:val="D4D4D4"/>
          <w:kern w:val="0"/>
          <w:sz w:val="21"/>
          <w:szCs w:val="21"/>
          <w:lang w:val="fr-FR"/>
          <w14:ligatures w14:val="none"/>
        </w:rPr>
        <w:t xml:space="preserve"> *)</w:t>
      </w:r>
      <w:r w:rsidRPr="00FF74C9">
        <w:rPr>
          <w:rFonts w:ascii="Consolas" w:eastAsia="Times New Roman" w:hAnsi="Consolas" w:cs="Times New Roman"/>
          <w:color w:val="CE9178"/>
          <w:kern w:val="0"/>
          <w:sz w:val="21"/>
          <w:szCs w:val="21"/>
          <w:lang w:val="fr-FR"/>
          <w14:ligatures w14:val="none"/>
        </w:rPr>
        <w:t>"</w:t>
      </w:r>
      <w:proofErr w:type="spellStart"/>
      <w:r w:rsidRPr="00FF74C9">
        <w:rPr>
          <w:rFonts w:ascii="Consolas" w:eastAsia="Times New Roman" w:hAnsi="Consolas" w:cs="Times New Roman"/>
          <w:color w:val="CE9178"/>
          <w:kern w:val="0"/>
          <w:sz w:val="21"/>
          <w:szCs w:val="21"/>
          <w:lang w:val="fr-FR"/>
          <w14:ligatures w14:val="none"/>
        </w:rPr>
        <w:t>YCrCb</w:t>
      </w:r>
      <w:proofErr w:type="spellEnd"/>
      <w:r w:rsidRPr="00FF74C9">
        <w:rPr>
          <w:rFonts w:ascii="Consolas" w:eastAsia="Times New Roman" w:hAnsi="Consolas" w:cs="Times New Roman"/>
          <w:color w:val="CE9178"/>
          <w:kern w:val="0"/>
          <w:sz w:val="21"/>
          <w:szCs w:val="21"/>
          <w:lang w:val="fr-FR"/>
          <w14:ligatures w14:val="none"/>
        </w:rPr>
        <w:t xml:space="preserve"> Format"</w:t>
      </w:r>
      <w:r w:rsidRPr="00FF74C9">
        <w:rPr>
          <w:rFonts w:ascii="Consolas" w:eastAsia="Times New Roman" w:hAnsi="Consolas" w:cs="Times New Roman"/>
          <w:color w:val="D4D4D4"/>
          <w:kern w:val="0"/>
          <w:sz w:val="21"/>
          <w:szCs w:val="21"/>
          <w:lang w:val="fr-FR"/>
          <w14:ligatures w14:val="none"/>
        </w:rPr>
        <w:t>, CENTER_MODE);</w:t>
      </w:r>
    </w:p>
    <w:p w14:paraId="7F0EB776"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72A134C8"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lang w:val="fr-FR"/>
          <w14:ligatures w14:val="none"/>
        </w:rPr>
        <w:t xml:space="preserve">    </w:t>
      </w:r>
      <w:r w:rsidRPr="00FF74C9">
        <w:rPr>
          <w:rFonts w:ascii="Consolas" w:eastAsia="Times New Roman" w:hAnsi="Consolas" w:cs="Times New Roman"/>
          <w:color w:val="6A9955"/>
          <w:kern w:val="0"/>
          <w:sz w:val="21"/>
          <w:szCs w:val="21"/>
          <w14:ligatures w14:val="none"/>
        </w:rPr>
        <w:t>/* for any Press Check whether the Continuous capture should be suspended or resumed */</w:t>
      </w:r>
    </w:p>
    <w:p w14:paraId="2D72D3DE"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while</w:t>
      </w:r>
      <w:r w:rsidRPr="00FF74C9">
        <w:rPr>
          <w:rFonts w:ascii="Consolas" w:eastAsia="Times New Roman" w:hAnsi="Consolas" w:cs="Times New Roman"/>
          <w:color w:val="D4D4D4"/>
          <w:kern w:val="0"/>
          <w:sz w:val="21"/>
          <w:szCs w:val="21"/>
          <w14:ligatures w14:val="none"/>
        </w:rPr>
        <w:t xml:space="preserve"> (</w:t>
      </w:r>
      <w:proofErr w:type="spellStart"/>
      <w:proofErr w:type="gramStart"/>
      <w:r w:rsidRPr="00FF74C9">
        <w:rPr>
          <w:rFonts w:ascii="Consolas" w:eastAsia="Times New Roman" w:hAnsi="Consolas" w:cs="Times New Roman"/>
          <w:color w:val="D4D4D4"/>
          <w:kern w:val="0"/>
          <w:sz w:val="21"/>
          <w:szCs w:val="21"/>
          <w14:ligatures w14:val="none"/>
        </w:rPr>
        <w:t>UserButtonPressed</w:t>
      </w:r>
      <w:proofErr w:type="spellEnd"/>
      <w:r w:rsidRPr="00FF74C9">
        <w:rPr>
          <w:rFonts w:ascii="Consolas" w:eastAsia="Times New Roman" w:hAnsi="Consolas" w:cs="Times New Roman"/>
          <w:color w:val="D4D4D4"/>
          <w:kern w:val="0"/>
          <w:sz w:val="21"/>
          <w:szCs w:val="21"/>
          <w14:ligatures w14:val="none"/>
        </w:rPr>
        <w:t xml:space="preserve"> !</w:t>
      </w:r>
      <w:proofErr w:type="gramEnd"/>
      <w:r w:rsidRPr="00FF74C9">
        <w:rPr>
          <w:rFonts w:ascii="Consolas" w:eastAsia="Times New Roman" w:hAnsi="Consolas" w:cs="Times New Roman"/>
          <w:color w:val="D4D4D4"/>
          <w:kern w:val="0"/>
          <w:sz w:val="21"/>
          <w:szCs w:val="21"/>
          <w14:ligatures w14:val="none"/>
        </w:rPr>
        <w:t>= RESET)</w:t>
      </w:r>
    </w:p>
    <w:p w14:paraId="2936C531"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35379E9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gramStart"/>
      <w:r w:rsidRPr="00FF74C9">
        <w:rPr>
          <w:rFonts w:ascii="Consolas" w:eastAsia="Times New Roman" w:hAnsi="Consolas" w:cs="Times New Roman"/>
          <w:color w:val="569CD6"/>
          <w:kern w:val="0"/>
          <w:sz w:val="21"/>
          <w:szCs w:val="21"/>
          <w14:ligatures w14:val="none"/>
        </w:rPr>
        <w:t>if</w:t>
      </w:r>
      <w:r w:rsidRPr="00FF74C9">
        <w:rPr>
          <w:rFonts w:ascii="Consolas" w:eastAsia="Times New Roman" w:hAnsi="Consolas" w:cs="Times New Roman"/>
          <w:color w:val="D4D4D4"/>
          <w:kern w:val="0"/>
          <w:sz w:val="21"/>
          <w:szCs w:val="21"/>
          <w14:ligatures w14:val="none"/>
        </w:rPr>
        <w:t>(</w:t>
      </w:r>
      <w:proofErr w:type="spellStart"/>
      <w:proofErr w:type="gramEnd"/>
      <w:r w:rsidRPr="00FF74C9">
        <w:rPr>
          <w:rFonts w:ascii="Consolas" w:eastAsia="Times New Roman" w:hAnsi="Consolas" w:cs="Times New Roman"/>
          <w:color w:val="D4D4D4"/>
          <w:kern w:val="0"/>
          <w:sz w:val="21"/>
          <w:szCs w:val="21"/>
          <w14:ligatures w14:val="none"/>
        </w:rPr>
        <w:t>frame_suspended</w:t>
      </w:r>
      <w:proofErr w:type="spellEnd"/>
      <w:r w:rsidRPr="00FF74C9">
        <w:rPr>
          <w:rFonts w:ascii="Consolas" w:eastAsia="Times New Roman" w:hAnsi="Consolas" w:cs="Times New Roman"/>
          <w:color w:val="D4D4D4"/>
          <w:kern w:val="0"/>
          <w:sz w:val="21"/>
          <w:szCs w:val="21"/>
          <w14:ligatures w14:val="none"/>
        </w:rPr>
        <w:t xml:space="preserve"> == </w:t>
      </w:r>
      <w:r w:rsidRPr="00FF74C9">
        <w:rPr>
          <w:rFonts w:ascii="Consolas" w:eastAsia="Times New Roman" w:hAnsi="Consolas" w:cs="Times New Roman"/>
          <w:color w:val="B5CEA8"/>
          <w:kern w:val="0"/>
          <w:sz w:val="21"/>
          <w:szCs w:val="21"/>
          <w14:ligatures w14:val="none"/>
        </w:rPr>
        <w:t>1</w:t>
      </w:r>
      <w:r w:rsidRPr="00FF74C9">
        <w:rPr>
          <w:rFonts w:ascii="Consolas" w:eastAsia="Times New Roman" w:hAnsi="Consolas" w:cs="Times New Roman"/>
          <w:color w:val="D4D4D4"/>
          <w:kern w:val="0"/>
          <w:sz w:val="21"/>
          <w:szCs w:val="21"/>
          <w14:ligatures w14:val="none"/>
        </w:rPr>
        <w:t>)</w:t>
      </w:r>
    </w:p>
    <w:p w14:paraId="31CC3D75"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035E7E3C"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gramStart"/>
      <w:r w:rsidRPr="00FF74C9">
        <w:rPr>
          <w:rFonts w:ascii="Consolas" w:eastAsia="Times New Roman" w:hAnsi="Consolas" w:cs="Times New Roman"/>
          <w:color w:val="569CD6"/>
          <w:kern w:val="0"/>
          <w:sz w:val="21"/>
          <w:szCs w:val="21"/>
          <w14:ligatures w14:val="none"/>
        </w:rPr>
        <w:t>if</w:t>
      </w:r>
      <w:r w:rsidRPr="00FF74C9">
        <w:rPr>
          <w:rFonts w:ascii="Consolas" w:eastAsia="Times New Roman" w:hAnsi="Consolas" w:cs="Times New Roman"/>
          <w:color w:val="D4D4D4"/>
          <w:kern w:val="0"/>
          <w:sz w:val="21"/>
          <w:szCs w:val="21"/>
          <w14:ligatures w14:val="none"/>
        </w:rPr>
        <w:t>(</w:t>
      </w:r>
      <w:proofErr w:type="spellStart"/>
      <w:proofErr w:type="gramEnd"/>
      <w:r w:rsidRPr="00FF74C9">
        <w:rPr>
          <w:rFonts w:ascii="Consolas" w:eastAsia="Times New Roman" w:hAnsi="Consolas" w:cs="Times New Roman"/>
          <w:color w:val="C8C8C8"/>
          <w:kern w:val="0"/>
          <w:sz w:val="21"/>
          <w:szCs w:val="21"/>
          <w14:ligatures w14:val="none"/>
        </w:rPr>
        <w:t>HAL_DCMI_Resume</w:t>
      </w:r>
      <w:proofErr w:type="spellEnd"/>
      <w:r w:rsidRPr="00FF74C9">
        <w:rPr>
          <w:rFonts w:ascii="Consolas" w:eastAsia="Times New Roman" w:hAnsi="Consolas" w:cs="Times New Roman"/>
          <w:color w:val="D4D4D4"/>
          <w:kern w:val="0"/>
          <w:sz w:val="21"/>
          <w:szCs w:val="21"/>
          <w14:ligatures w14:val="none"/>
        </w:rPr>
        <w:t>(&amp;</w:t>
      </w:r>
      <w:proofErr w:type="spellStart"/>
      <w:r w:rsidRPr="00FF74C9">
        <w:rPr>
          <w:rFonts w:ascii="Consolas" w:eastAsia="Times New Roman" w:hAnsi="Consolas" w:cs="Times New Roman"/>
          <w:color w:val="D4D4D4"/>
          <w:kern w:val="0"/>
          <w:sz w:val="21"/>
          <w:szCs w:val="21"/>
          <w14:ligatures w14:val="none"/>
        </w:rPr>
        <w:t>hdcmi</w:t>
      </w:r>
      <w:proofErr w:type="spellEnd"/>
      <w:r w:rsidRPr="00FF74C9">
        <w:rPr>
          <w:rFonts w:ascii="Consolas" w:eastAsia="Times New Roman" w:hAnsi="Consolas" w:cs="Times New Roman"/>
          <w:color w:val="D4D4D4"/>
          <w:kern w:val="0"/>
          <w:sz w:val="21"/>
          <w:szCs w:val="21"/>
          <w14:ligatures w14:val="none"/>
        </w:rPr>
        <w:t>) != HAL_OK)</w:t>
      </w:r>
    </w:p>
    <w:p w14:paraId="5B1D7745"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14758A1B"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Error_</w:t>
      </w:r>
      <w:proofErr w:type="gramStart"/>
      <w:r w:rsidRPr="00FF74C9">
        <w:rPr>
          <w:rFonts w:ascii="Consolas" w:eastAsia="Times New Roman" w:hAnsi="Consolas" w:cs="Times New Roman"/>
          <w:color w:val="C8C8C8"/>
          <w:kern w:val="0"/>
          <w:sz w:val="21"/>
          <w:szCs w:val="21"/>
          <w14:ligatures w14:val="none"/>
        </w:rPr>
        <w:t>Handler</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w:t>
      </w:r>
    </w:p>
    <w:p w14:paraId="7C3FE0D5"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39A13FF8"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frame_suspended</w:t>
      </w:r>
      <w:proofErr w:type="spellEnd"/>
      <w:r w:rsidRPr="00FF74C9">
        <w:rPr>
          <w:rFonts w:ascii="Consolas" w:eastAsia="Times New Roman" w:hAnsi="Consolas" w:cs="Times New Roman"/>
          <w:color w:val="D4D4D4"/>
          <w:kern w:val="0"/>
          <w:sz w:val="21"/>
          <w:szCs w:val="21"/>
          <w14:ligatures w14:val="none"/>
        </w:rPr>
        <w:t>=</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p>
    <w:p w14:paraId="7A1FD8D8"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32CEC8CF"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else</w:t>
      </w:r>
    </w:p>
    <w:p w14:paraId="41FA8E3B"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442F4FE4"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gramStart"/>
      <w:r w:rsidRPr="00FF74C9">
        <w:rPr>
          <w:rFonts w:ascii="Consolas" w:eastAsia="Times New Roman" w:hAnsi="Consolas" w:cs="Times New Roman"/>
          <w:color w:val="569CD6"/>
          <w:kern w:val="0"/>
          <w:sz w:val="21"/>
          <w:szCs w:val="21"/>
          <w14:ligatures w14:val="none"/>
        </w:rPr>
        <w:t>if</w:t>
      </w:r>
      <w:r w:rsidRPr="00FF74C9">
        <w:rPr>
          <w:rFonts w:ascii="Consolas" w:eastAsia="Times New Roman" w:hAnsi="Consolas" w:cs="Times New Roman"/>
          <w:color w:val="D4D4D4"/>
          <w:kern w:val="0"/>
          <w:sz w:val="21"/>
          <w:szCs w:val="21"/>
          <w14:ligatures w14:val="none"/>
        </w:rPr>
        <w:t>(</w:t>
      </w:r>
      <w:proofErr w:type="spellStart"/>
      <w:proofErr w:type="gramEnd"/>
      <w:r w:rsidRPr="00FF74C9">
        <w:rPr>
          <w:rFonts w:ascii="Consolas" w:eastAsia="Times New Roman" w:hAnsi="Consolas" w:cs="Times New Roman"/>
          <w:color w:val="C8C8C8"/>
          <w:kern w:val="0"/>
          <w:sz w:val="21"/>
          <w:szCs w:val="21"/>
          <w14:ligatures w14:val="none"/>
        </w:rPr>
        <w:t>HAL_DCMI_Suspend</w:t>
      </w:r>
      <w:proofErr w:type="spellEnd"/>
      <w:r w:rsidRPr="00FF74C9">
        <w:rPr>
          <w:rFonts w:ascii="Consolas" w:eastAsia="Times New Roman" w:hAnsi="Consolas" w:cs="Times New Roman"/>
          <w:color w:val="D4D4D4"/>
          <w:kern w:val="0"/>
          <w:sz w:val="21"/>
          <w:szCs w:val="21"/>
          <w14:ligatures w14:val="none"/>
        </w:rPr>
        <w:t>(&amp;</w:t>
      </w:r>
      <w:proofErr w:type="spellStart"/>
      <w:r w:rsidRPr="00FF74C9">
        <w:rPr>
          <w:rFonts w:ascii="Consolas" w:eastAsia="Times New Roman" w:hAnsi="Consolas" w:cs="Times New Roman"/>
          <w:color w:val="D4D4D4"/>
          <w:kern w:val="0"/>
          <w:sz w:val="21"/>
          <w:szCs w:val="21"/>
          <w14:ligatures w14:val="none"/>
        </w:rPr>
        <w:t>hdcmi</w:t>
      </w:r>
      <w:proofErr w:type="spellEnd"/>
      <w:r w:rsidRPr="00FF74C9">
        <w:rPr>
          <w:rFonts w:ascii="Consolas" w:eastAsia="Times New Roman" w:hAnsi="Consolas" w:cs="Times New Roman"/>
          <w:color w:val="D4D4D4"/>
          <w:kern w:val="0"/>
          <w:sz w:val="21"/>
          <w:szCs w:val="21"/>
          <w14:ligatures w14:val="none"/>
        </w:rPr>
        <w:t>) != HAL_OK)</w:t>
      </w:r>
    </w:p>
    <w:p w14:paraId="6618AB3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5B6DC24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Error_</w:t>
      </w:r>
      <w:proofErr w:type="gramStart"/>
      <w:r w:rsidRPr="00FF74C9">
        <w:rPr>
          <w:rFonts w:ascii="Consolas" w:eastAsia="Times New Roman" w:hAnsi="Consolas" w:cs="Times New Roman"/>
          <w:color w:val="C8C8C8"/>
          <w:kern w:val="0"/>
          <w:sz w:val="21"/>
          <w:szCs w:val="21"/>
          <w14:ligatures w14:val="none"/>
        </w:rPr>
        <w:t>Handler</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w:t>
      </w:r>
    </w:p>
    <w:p w14:paraId="1CC2574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669B684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frame_suspended</w:t>
      </w:r>
      <w:proofErr w:type="spellEnd"/>
      <w:r w:rsidRPr="00FF74C9">
        <w:rPr>
          <w:rFonts w:ascii="Consolas" w:eastAsia="Times New Roman" w:hAnsi="Consolas" w:cs="Times New Roman"/>
          <w:color w:val="D4D4D4"/>
          <w:kern w:val="0"/>
          <w:sz w:val="21"/>
          <w:szCs w:val="21"/>
          <w14:ligatures w14:val="none"/>
        </w:rPr>
        <w:t>++;</w:t>
      </w:r>
    </w:p>
    <w:p w14:paraId="72FC670C"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580A2FD8"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UserButtonPressed</w:t>
      </w:r>
      <w:proofErr w:type="spellEnd"/>
      <w:r w:rsidRPr="00FF74C9">
        <w:rPr>
          <w:rFonts w:ascii="Consolas" w:eastAsia="Times New Roman" w:hAnsi="Consolas" w:cs="Times New Roman"/>
          <w:color w:val="D4D4D4"/>
          <w:kern w:val="0"/>
          <w:sz w:val="21"/>
          <w:szCs w:val="21"/>
          <w14:ligatures w14:val="none"/>
        </w:rPr>
        <w:t xml:space="preserve"> = RESET;</w:t>
      </w:r>
    </w:p>
    <w:p w14:paraId="19DA4E4F"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66FAE23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Check each time for new frame*/</w:t>
      </w:r>
    </w:p>
    <w:p w14:paraId="41C48C8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gramStart"/>
      <w:r w:rsidRPr="00FF74C9">
        <w:rPr>
          <w:rFonts w:ascii="Consolas" w:eastAsia="Times New Roman" w:hAnsi="Consolas" w:cs="Times New Roman"/>
          <w:color w:val="569CD6"/>
          <w:kern w:val="0"/>
          <w:sz w:val="21"/>
          <w:szCs w:val="21"/>
          <w14:ligatures w14:val="none"/>
        </w:rPr>
        <w:t>if</w:t>
      </w:r>
      <w:r w:rsidRPr="00FF74C9">
        <w:rPr>
          <w:rFonts w:ascii="Consolas" w:eastAsia="Times New Roman" w:hAnsi="Consolas" w:cs="Times New Roman"/>
          <w:color w:val="D4D4D4"/>
          <w:kern w:val="0"/>
          <w:sz w:val="21"/>
          <w:szCs w:val="21"/>
          <w14:ligatures w14:val="none"/>
        </w:rPr>
        <w:t>(</w:t>
      </w:r>
      <w:proofErr w:type="spellStart"/>
      <w:proofErr w:type="gramEnd"/>
      <w:r w:rsidRPr="00FF74C9">
        <w:rPr>
          <w:rFonts w:ascii="Consolas" w:eastAsia="Times New Roman" w:hAnsi="Consolas" w:cs="Times New Roman"/>
          <w:color w:val="D4D4D4"/>
          <w:kern w:val="0"/>
          <w:sz w:val="21"/>
          <w:szCs w:val="21"/>
          <w14:ligatures w14:val="none"/>
        </w:rPr>
        <w:t>frame_captured</w:t>
      </w:r>
      <w:proofErr w:type="spellEnd"/>
      <w:r w:rsidRPr="00FF74C9">
        <w:rPr>
          <w:rFonts w:ascii="Consolas" w:eastAsia="Times New Roman" w:hAnsi="Consolas" w:cs="Times New Roman"/>
          <w:color w:val="D4D4D4"/>
          <w:kern w:val="0"/>
          <w:sz w:val="21"/>
          <w:szCs w:val="21"/>
          <w14:ligatures w14:val="none"/>
        </w:rPr>
        <w:t xml:space="preserve"> != </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p>
    <w:p w14:paraId="2C4FF441"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125A39F5"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D4D4D4"/>
          <w:kern w:val="0"/>
          <w:sz w:val="21"/>
          <w:szCs w:val="21"/>
          <w14:ligatures w14:val="none"/>
        </w:rPr>
        <w:t>frame_captured</w:t>
      </w:r>
      <w:proofErr w:type="spellEnd"/>
      <w:r w:rsidRPr="00FF74C9">
        <w:rPr>
          <w:rFonts w:ascii="Consolas" w:eastAsia="Times New Roman" w:hAnsi="Consolas" w:cs="Times New Roman"/>
          <w:color w:val="D4D4D4"/>
          <w:kern w:val="0"/>
          <w:sz w:val="21"/>
          <w:szCs w:val="21"/>
          <w14:ligatures w14:val="none"/>
        </w:rPr>
        <w:t xml:space="preserve"> = </w:t>
      </w:r>
      <w:r w:rsidRPr="00FF74C9">
        <w:rPr>
          <w:rFonts w:ascii="Consolas" w:eastAsia="Times New Roman" w:hAnsi="Consolas" w:cs="Times New Roman"/>
          <w:color w:val="B5CEA8"/>
          <w:kern w:val="0"/>
          <w:sz w:val="21"/>
          <w:szCs w:val="21"/>
          <w14:ligatures w14:val="none"/>
        </w:rPr>
        <w:t>0</w:t>
      </w:r>
      <w:r w:rsidRPr="00FF74C9">
        <w:rPr>
          <w:rFonts w:ascii="Consolas" w:eastAsia="Times New Roman" w:hAnsi="Consolas" w:cs="Times New Roman"/>
          <w:color w:val="D4D4D4"/>
          <w:kern w:val="0"/>
          <w:sz w:val="21"/>
          <w:szCs w:val="21"/>
          <w14:ligatures w14:val="none"/>
        </w:rPr>
        <w:t>;</w:t>
      </w:r>
    </w:p>
    <w:p w14:paraId="2A6E2567"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BSP_LED_</w:t>
      </w:r>
      <w:proofErr w:type="gramStart"/>
      <w:r w:rsidRPr="00FF74C9">
        <w:rPr>
          <w:rFonts w:ascii="Consolas" w:eastAsia="Times New Roman" w:hAnsi="Consolas" w:cs="Times New Roman"/>
          <w:color w:val="C8C8C8"/>
          <w:kern w:val="0"/>
          <w:sz w:val="21"/>
          <w:szCs w:val="21"/>
          <w14:ligatures w14:val="none"/>
        </w:rPr>
        <w:t>Toggle</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LED5);</w:t>
      </w:r>
    </w:p>
    <w:p w14:paraId="5E9D9923"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5F08C0CF"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r w:rsidRPr="00FF74C9">
        <w:rPr>
          <w:rFonts w:ascii="Consolas" w:eastAsia="Times New Roman" w:hAnsi="Consolas" w:cs="Times New Roman"/>
          <w:color w:val="569CD6"/>
          <w:kern w:val="0"/>
          <w:sz w:val="21"/>
          <w:szCs w:val="21"/>
          <w14:ligatures w14:val="none"/>
        </w:rPr>
        <w:t>else</w:t>
      </w:r>
    </w:p>
    <w:p w14:paraId="6DD9B105"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5368F544"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xml:space="preserve">      </w:t>
      </w:r>
      <w:proofErr w:type="spellStart"/>
      <w:r w:rsidRPr="00FF74C9">
        <w:rPr>
          <w:rFonts w:ascii="Consolas" w:eastAsia="Times New Roman" w:hAnsi="Consolas" w:cs="Times New Roman"/>
          <w:color w:val="C8C8C8"/>
          <w:kern w:val="0"/>
          <w:sz w:val="21"/>
          <w:szCs w:val="21"/>
          <w14:ligatures w14:val="none"/>
        </w:rPr>
        <w:t>BSP_LED_</w:t>
      </w:r>
      <w:proofErr w:type="gramStart"/>
      <w:r w:rsidRPr="00FF74C9">
        <w:rPr>
          <w:rFonts w:ascii="Consolas" w:eastAsia="Times New Roman" w:hAnsi="Consolas" w:cs="Times New Roman"/>
          <w:color w:val="C8C8C8"/>
          <w:kern w:val="0"/>
          <w:sz w:val="21"/>
          <w:szCs w:val="21"/>
          <w14:ligatures w14:val="none"/>
        </w:rPr>
        <w:t>Off</w:t>
      </w:r>
      <w:proofErr w:type="spellEnd"/>
      <w:r w:rsidRPr="00FF74C9">
        <w:rPr>
          <w:rFonts w:ascii="Consolas" w:eastAsia="Times New Roman" w:hAnsi="Consolas" w:cs="Times New Roman"/>
          <w:color w:val="D4D4D4"/>
          <w:kern w:val="0"/>
          <w:sz w:val="21"/>
          <w:szCs w:val="21"/>
          <w14:ligatures w14:val="none"/>
        </w:rPr>
        <w:t>(</w:t>
      </w:r>
      <w:proofErr w:type="gramEnd"/>
      <w:r w:rsidRPr="00FF74C9">
        <w:rPr>
          <w:rFonts w:ascii="Consolas" w:eastAsia="Times New Roman" w:hAnsi="Consolas" w:cs="Times New Roman"/>
          <w:color w:val="D4D4D4"/>
          <w:kern w:val="0"/>
          <w:sz w:val="21"/>
          <w:szCs w:val="21"/>
          <w14:ligatures w14:val="none"/>
        </w:rPr>
        <w:t>LED5);</w:t>
      </w:r>
    </w:p>
    <w:p w14:paraId="7C9613A2"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247C1734"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USER CODE END WHILE */</w:t>
      </w:r>
    </w:p>
    <w:p w14:paraId="4792E85A"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p>
    <w:p w14:paraId="69E8A2F4"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USER CODE BEGIN 3 */</w:t>
      </w:r>
    </w:p>
    <w:p w14:paraId="1CC057D0" w14:textId="77777777" w:rsidR="00FF74C9" w:rsidRPr="00FF74C9" w:rsidRDefault="00FF74C9" w:rsidP="00FF74C9">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D4D4D4"/>
          <w:kern w:val="0"/>
          <w:sz w:val="21"/>
          <w:szCs w:val="21"/>
          <w14:ligatures w14:val="none"/>
        </w:rPr>
        <w:t>  }</w:t>
      </w:r>
    </w:p>
    <w:p w14:paraId="5AF11EEA" w14:textId="1D199306" w:rsidR="00F842D0" w:rsidRPr="0077197F" w:rsidRDefault="00FF74C9" w:rsidP="0077197F">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USER CODE END 3 */</w:t>
      </w:r>
    </w:p>
    <w:p w14:paraId="6F3BEFDD" w14:textId="06990FAF" w:rsidR="00F842D0" w:rsidRDefault="00F842D0" w:rsidP="00F842D0">
      <w:r>
        <w:t>Next do all the remaining steps from 2</w:t>
      </w:r>
      <w:r w:rsidR="00B0618B">
        <w:t>9</w:t>
      </w:r>
      <w:r>
        <w:t xml:space="preserve"> to 3</w:t>
      </w:r>
      <w:r w:rsidR="00B0618B">
        <w:t>2</w:t>
      </w:r>
      <w:r w:rsidR="00FF74C9">
        <w:t xml:space="preserve"> of the RGB application</w:t>
      </w:r>
    </w:p>
    <w:p w14:paraId="2D979B5E" w14:textId="77777777" w:rsidR="006662D1" w:rsidRPr="00310CE7" w:rsidRDefault="006662D1" w:rsidP="00F842D0"/>
    <w:sectPr w:rsidR="006662D1" w:rsidRPr="00310C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aouthar DJEMEL" w:date="2023-08-01T13:18:00Z" w:initials="KD">
    <w:p w14:paraId="02A56ED4" w14:textId="77777777" w:rsidR="00684E0B" w:rsidRDefault="00684E0B" w:rsidP="004550C5">
      <w:pPr>
        <w:pStyle w:val="Commentaire"/>
      </w:pPr>
      <w:r>
        <w:rPr>
          <w:rStyle w:val="Marquedecommentaire"/>
        </w:rPr>
        <w:annotationRef/>
      </w:r>
      <w:r>
        <w:t>Why the channel from 12 to 15?</w:t>
      </w:r>
    </w:p>
  </w:comment>
  <w:comment w:id="2" w:author="Kaouthar DJEMEL" w:date="2023-08-01T13:22:00Z" w:initials="KD">
    <w:p w14:paraId="0B22992C" w14:textId="77777777" w:rsidR="00684E0B" w:rsidRDefault="00684E0B" w:rsidP="008365C4">
      <w:pPr>
        <w:pStyle w:val="Commentaire"/>
      </w:pPr>
      <w:r>
        <w:rPr>
          <w:rStyle w:val="Marquedecommentaire"/>
        </w:rPr>
        <w:annotationRef/>
      </w:r>
      <w:r>
        <w:t>Ou tu as trouvé cette information?</w:t>
      </w:r>
    </w:p>
  </w:comment>
  <w:comment w:id="3" w:author="Kaouthar DJEMEL" w:date="2023-08-01T13:36:00Z" w:initials="KD">
    <w:p w14:paraId="1E169308" w14:textId="77777777" w:rsidR="009F27A8" w:rsidRDefault="009F27A8" w:rsidP="00520B45">
      <w:pPr>
        <w:pStyle w:val="Commentaire"/>
      </w:pPr>
      <w:r>
        <w:rPr>
          <w:rStyle w:val="Marquedecommentaire"/>
        </w:rPr>
        <w:annotationRef/>
      </w:r>
      <w:r>
        <w:t>Port0 ou Port1?</w:t>
      </w:r>
    </w:p>
  </w:comment>
  <w:comment w:id="4" w:author="Kaouthar DJEMEL" w:date="2023-08-01T13:47:00Z" w:initials="KD">
    <w:p w14:paraId="30E73635" w14:textId="77777777" w:rsidR="006227F2" w:rsidRDefault="006227F2" w:rsidP="006F44DB">
      <w:pPr>
        <w:pStyle w:val="Commentaire"/>
      </w:pPr>
      <w:r>
        <w:rPr>
          <w:rStyle w:val="Marquedecommentaire"/>
        </w:rPr>
        <w:annotationRef/>
      </w:r>
      <w:r>
        <w:t>Please add the figure how to generate the project? Which toolchain you using STM32Cube IDE or IAR?</w:t>
      </w:r>
    </w:p>
  </w:comment>
  <w:comment w:id="5" w:author="Kaouthar DJEMEL" w:date="2023-08-01T14:21:00Z" w:initials="KD">
    <w:p w14:paraId="2984C4B1" w14:textId="77777777" w:rsidR="00821BAB" w:rsidRDefault="00821BAB" w:rsidP="004C5AB2">
      <w:pPr>
        <w:pStyle w:val="Commentaire"/>
      </w:pPr>
      <w:r>
        <w:rPr>
          <w:rStyle w:val="Marquedecommentaire"/>
        </w:rPr>
        <w:annotationRef/>
      </w:r>
      <w:r>
        <w:t>Duplicated paths?</w:t>
      </w:r>
    </w:p>
  </w:comment>
  <w:comment w:id="6" w:author="Kaouthar DJEMEL" w:date="2023-08-01T14:09:00Z" w:initials="KD">
    <w:p w14:paraId="7C704E56" w14:textId="5835F494" w:rsidR="00725017" w:rsidRDefault="00725017" w:rsidP="00782485">
      <w:pPr>
        <w:pStyle w:val="Commentaire"/>
      </w:pPr>
      <w:r>
        <w:rPr>
          <w:rStyle w:val="Marquedecommentaire"/>
        </w:rPr>
        <w:annotationRef/>
      </w:r>
      <w:r>
        <w:t>Please add the code with txt format</w:t>
      </w:r>
    </w:p>
  </w:comment>
  <w:comment w:id="7" w:author="Kaouthar DJEMEL" w:date="2023-08-01T14:16:00Z" w:initials="KD">
    <w:p w14:paraId="39085A02" w14:textId="77777777" w:rsidR="00725017" w:rsidRDefault="00725017" w:rsidP="00690C33">
      <w:pPr>
        <w:pStyle w:val="Commentaire"/>
      </w:pPr>
      <w:r>
        <w:rPr>
          <w:rStyle w:val="Marquedecommentaire"/>
        </w:rPr>
        <w:annotationRef/>
      </w:r>
      <w:r>
        <w:t>Same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A56ED4" w15:done="1"/>
  <w15:commentEx w15:paraId="0B22992C" w15:done="1"/>
  <w15:commentEx w15:paraId="1E169308" w15:done="1"/>
  <w15:commentEx w15:paraId="30E73635" w15:done="1"/>
  <w15:commentEx w15:paraId="2984C4B1" w15:done="1"/>
  <w15:commentEx w15:paraId="7C704E56" w15:done="1"/>
  <w15:commentEx w15:paraId="39085A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384A2" w16cex:dateUtc="2023-08-01T12:18:00Z"/>
  <w16cex:commentExtensible w16cex:durableId="28738589" w16cex:dateUtc="2023-08-01T12:22:00Z"/>
  <w16cex:commentExtensible w16cex:durableId="287388D1" w16cex:dateUtc="2023-08-01T12:36:00Z"/>
  <w16cex:commentExtensible w16cex:durableId="28738B75" w16cex:dateUtc="2023-08-01T12:47:00Z"/>
  <w16cex:commentExtensible w16cex:durableId="28739361" w16cex:dateUtc="2023-08-01T13:21:00Z"/>
  <w16cex:commentExtensible w16cex:durableId="287390AD" w16cex:dateUtc="2023-08-01T13:09:00Z"/>
  <w16cex:commentExtensible w16cex:durableId="2873924A" w16cex:dateUtc="2023-08-01T1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A56ED4" w16cid:durableId="287384A2"/>
  <w16cid:commentId w16cid:paraId="0B22992C" w16cid:durableId="28738589"/>
  <w16cid:commentId w16cid:paraId="1E169308" w16cid:durableId="287388D1"/>
  <w16cid:commentId w16cid:paraId="30E73635" w16cid:durableId="28738B75"/>
  <w16cid:commentId w16cid:paraId="2984C4B1" w16cid:durableId="28739361"/>
  <w16cid:commentId w16cid:paraId="7C704E56" w16cid:durableId="287390AD"/>
  <w16cid:commentId w16cid:paraId="39085A02" w16cid:durableId="287392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5700D" w14:textId="77777777" w:rsidR="00A06236" w:rsidRDefault="00A06236" w:rsidP="000C4960">
      <w:pPr>
        <w:spacing w:after="0" w:line="240" w:lineRule="auto"/>
      </w:pPr>
      <w:r>
        <w:separator/>
      </w:r>
    </w:p>
  </w:endnote>
  <w:endnote w:type="continuationSeparator" w:id="0">
    <w:p w14:paraId="6F28FBB3" w14:textId="77777777" w:rsidR="00A06236" w:rsidRDefault="00A06236" w:rsidP="000C4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D38E3" w14:textId="77777777" w:rsidR="00A06236" w:rsidRDefault="00A06236" w:rsidP="000C4960">
      <w:pPr>
        <w:spacing w:after="0" w:line="240" w:lineRule="auto"/>
      </w:pPr>
      <w:r>
        <w:separator/>
      </w:r>
    </w:p>
  </w:footnote>
  <w:footnote w:type="continuationSeparator" w:id="0">
    <w:p w14:paraId="49888999" w14:textId="77777777" w:rsidR="00A06236" w:rsidRDefault="00A06236" w:rsidP="000C4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F6A"/>
    <w:multiLevelType w:val="multilevel"/>
    <w:tmpl w:val="E75EC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0D70AF"/>
    <w:multiLevelType w:val="multilevel"/>
    <w:tmpl w:val="7BB2F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272979">
    <w:abstractNumId w:val="1"/>
  </w:num>
  <w:num w:numId="2" w16cid:durableId="638399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outhar DJEMEL">
    <w15:presenceInfo w15:providerId="AD" w15:userId="S::kaouthar.djemel@st.com::2e7e2eb5-614d-4aa0-a81a-b6a7714474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0DD"/>
    <w:rsid w:val="00020B88"/>
    <w:rsid w:val="00044E6C"/>
    <w:rsid w:val="00071C0F"/>
    <w:rsid w:val="00086169"/>
    <w:rsid w:val="000916CC"/>
    <w:rsid w:val="000B6BC9"/>
    <w:rsid w:val="000C4960"/>
    <w:rsid w:val="000D1727"/>
    <w:rsid w:val="000F78A6"/>
    <w:rsid w:val="001136B8"/>
    <w:rsid w:val="0014049A"/>
    <w:rsid w:val="001419C2"/>
    <w:rsid w:val="00147136"/>
    <w:rsid w:val="00147430"/>
    <w:rsid w:val="00175437"/>
    <w:rsid w:val="001756C8"/>
    <w:rsid w:val="001A51FF"/>
    <w:rsid w:val="001A63F3"/>
    <w:rsid w:val="001A6D0B"/>
    <w:rsid w:val="001B429F"/>
    <w:rsid w:val="001C4426"/>
    <w:rsid w:val="001C5FC3"/>
    <w:rsid w:val="001E090D"/>
    <w:rsid w:val="001E3D82"/>
    <w:rsid w:val="001F1451"/>
    <w:rsid w:val="001F2743"/>
    <w:rsid w:val="001F3D63"/>
    <w:rsid w:val="002041D5"/>
    <w:rsid w:val="00225F34"/>
    <w:rsid w:val="002371F0"/>
    <w:rsid w:val="00266B32"/>
    <w:rsid w:val="00286EF5"/>
    <w:rsid w:val="002947A8"/>
    <w:rsid w:val="002B118D"/>
    <w:rsid w:val="002C2500"/>
    <w:rsid w:val="002E13A6"/>
    <w:rsid w:val="002E702F"/>
    <w:rsid w:val="002E79AE"/>
    <w:rsid w:val="002F0593"/>
    <w:rsid w:val="002F23ED"/>
    <w:rsid w:val="00301072"/>
    <w:rsid w:val="00310CE7"/>
    <w:rsid w:val="00311E82"/>
    <w:rsid w:val="00324345"/>
    <w:rsid w:val="00334A4E"/>
    <w:rsid w:val="00366524"/>
    <w:rsid w:val="0037011F"/>
    <w:rsid w:val="0039239C"/>
    <w:rsid w:val="003A0B19"/>
    <w:rsid w:val="003B2006"/>
    <w:rsid w:val="003B716E"/>
    <w:rsid w:val="003C3265"/>
    <w:rsid w:val="003C33B0"/>
    <w:rsid w:val="003D661C"/>
    <w:rsid w:val="003E2B57"/>
    <w:rsid w:val="003E5314"/>
    <w:rsid w:val="003F0F7B"/>
    <w:rsid w:val="00423756"/>
    <w:rsid w:val="00436291"/>
    <w:rsid w:val="004456F8"/>
    <w:rsid w:val="0047146C"/>
    <w:rsid w:val="00475FC1"/>
    <w:rsid w:val="004C1BFA"/>
    <w:rsid w:val="004D6758"/>
    <w:rsid w:val="004E0219"/>
    <w:rsid w:val="004E62D1"/>
    <w:rsid w:val="004E732A"/>
    <w:rsid w:val="00500B5B"/>
    <w:rsid w:val="005147B3"/>
    <w:rsid w:val="005158AE"/>
    <w:rsid w:val="00526CA9"/>
    <w:rsid w:val="00550C67"/>
    <w:rsid w:val="005C0518"/>
    <w:rsid w:val="005D1736"/>
    <w:rsid w:val="005D75C3"/>
    <w:rsid w:val="005F0610"/>
    <w:rsid w:val="00601256"/>
    <w:rsid w:val="00602715"/>
    <w:rsid w:val="006227F2"/>
    <w:rsid w:val="00624F39"/>
    <w:rsid w:val="00630404"/>
    <w:rsid w:val="00643AA4"/>
    <w:rsid w:val="00651CDB"/>
    <w:rsid w:val="0065266C"/>
    <w:rsid w:val="006643FC"/>
    <w:rsid w:val="006662D1"/>
    <w:rsid w:val="00684E0B"/>
    <w:rsid w:val="006A7077"/>
    <w:rsid w:val="006E4E9C"/>
    <w:rsid w:val="006F70DD"/>
    <w:rsid w:val="0070199F"/>
    <w:rsid w:val="00717F5A"/>
    <w:rsid w:val="00725017"/>
    <w:rsid w:val="00735552"/>
    <w:rsid w:val="0074304E"/>
    <w:rsid w:val="007644AF"/>
    <w:rsid w:val="0077197F"/>
    <w:rsid w:val="007800F4"/>
    <w:rsid w:val="00785D91"/>
    <w:rsid w:val="007907FC"/>
    <w:rsid w:val="007A35F4"/>
    <w:rsid w:val="007C377A"/>
    <w:rsid w:val="007D530E"/>
    <w:rsid w:val="007F47C2"/>
    <w:rsid w:val="007F76C9"/>
    <w:rsid w:val="00807272"/>
    <w:rsid w:val="00821BAB"/>
    <w:rsid w:val="0082566A"/>
    <w:rsid w:val="0083568E"/>
    <w:rsid w:val="00855981"/>
    <w:rsid w:val="00860137"/>
    <w:rsid w:val="00860D2F"/>
    <w:rsid w:val="00861936"/>
    <w:rsid w:val="00873088"/>
    <w:rsid w:val="00896416"/>
    <w:rsid w:val="008A0FDE"/>
    <w:rsid w:val="008A371C"/>
    <w:rsid w:val="008B4CE5"/>
    <w:rsid w:val="008D0D68"/>
    <w:rsid w:val="008F2D73"/>
    <w:rsid w:val="009104F1"/>
    <w:rsid w:val="00915DF0"/>
    <w:rsid w:val="00930D95"/>
    <w:rsid w:val="00932207"/>
    <w:rsid w:val="009441A5"/>
    <w:rsid w:val="00972B2F"/>
    <w:rsid w:val="009738C5"/>
    <w:rsid w:val="00977FC8"/>
    <w:rsid w:val="0098053F"/>
    <w:rsid w:val="00983071"/>
    <w:rsid w:val="009A4269"/>
    <w:rsid w:val="009C00EA"/>
    <w:rsid w:val="009E2F17"/>
    <w:rsid w:val="009F0FC9"/>
    <w:rsid w:val="009F27A8"/>
    <w:rsid w:val="00A06236"/>
    <w:rsid w:val="00A06E5F"/>
    <w:rsid w:val="00A11E4A"/>
    <w:rsid w:val="00A17543"/>
    <w:rsid w:val="00A3146C"/>
    <w:rsid w:val="00A35A1A"/>
    <w:rsid w:val="00A416E4"/>
    <w:rsid w:val="00A45613"/>
    <w:rsid w:val="00A613D2"/>
    <w:rsid w:val="00A76B8E"/>
    <w:rsid w:val="00AA6F8B"/>
    <w:rsid w:val="00AB6264"/>
    <w:rsid w:val="00AC2192"/>
    <w:rsid w:val="00AD45F1"/>
    <w:rsid w:val="00AD7005"/>
    <w:rsid w:val="00AF5787"/>
    <w:rsid w:val="00B0618B"/>
    <w:rsid w:val="00B109E8"/>
    <w:rsid w:val="00B57034"/>
    <w:rsid w:val="00B6164D"/>
    <w:rsid w:val="00B65982"/>
    <w:rsid w:val="00B65E3E"/>
    <w:rsid w:val="00B75CF1"/>
    <w:rsid w:val="00B813E1"/>
    <w:rsid w:val="00BA0438"/>
    <w:rsid w:val="00BA183E"/>
    <w:rsid w:val="00BB4FDE"/>
    <w:rsid w:val="00BC21F5"/>
    <w:rsid w:val="00BC2623"/>
    <w:rsid w:val="00BC2EDD"/>
    <w:rsid w:val="00C11E7A"/>
    <w:rsid w:val="00C132C9"/>
    <w:rsid w:val="00C42EA4"/>
    <w:rsid w:val="00C51951"/>
    <w:rsid w:val="00C700C9"/>
    <w:rsid w:val="00C7116F"/>
    <w:rsid w:val="00CB1C53"/>
    <w:rsid w:val="00CE5940"/>
    <w:rsid w:val="00CF00B2"/>
    <w:rsid w:val="00CF2E67"/>
    <w:rsid w:val="00CF7A4E"/>
    <w:rsid w:val="00D07BC6"/>
    <w:rsid w:val="00D13BBE"/>
    <w:rsid w:val="00D13C16"/>
    <w:rsid w:val="00D43924"/>
    <w:rsid w:val="00D6022E"/>
    <w:rsid w:val="00D73005"/>
    <w:rsid w:val="00D76059"/>
    <w:rsid w:val="00D77DDB"/>
    <w:rsid w:val="00D93513"/>
    <w:rsid w:val="00DA070E"/>
    <w:rsid w:val="00DA3145"/>
    <w:rsid w:val="00DB050B"/>
    <w:rsid w:val="00DB42F6"/>
    <w:rsid w:val="00E0263A"/>
    <w:rsid w:val="00E11088"/>
    <w:rsid w:val="00E127C3"/>
    <w:rsid w:val="00E30304"/>
    <w:rsid w:val="00E33CD1"/>
    <w:rsid w:val="00E36D63"/>
    <w:rsid w:val="00E67945"/>
    <w:rsid w:val="00E74E80"/>
    <w:rsid w:val="00E77FE1"/>
    <w:rsid w:val="00E86FE6"/>
    <w:rsid w:val="00EA2F05"/>
    <w:rsid w:val="00EE3C66"/>
    <w:rsid w:val="00EF542C"/>
    <w:rsid w:val="00F01B5A"/>
    <w:rsid w:val="00F06EFA"/>
    <w:rsid w:val="00F370B9"/>
    <w:rsid w:val="00F553C0"/>
    <w:rsid w:val="00F56847"/>
    <w:rsid w:val="00F60AB3"/>
    <w:rsid w:val="00F74F58"/>
    <w:rsid w:val="00F76E5A"/>
    <w:rsid w:val="00F77F00"/>
    <w:rsid w:val="00F81CA3"/>
    <w:rsid w:val="00F82A00"/>
    <w:rsid w:val="00F842D0"/>
    <w:rsid w:val="00FB2898"/>
    <w:rsid w:val="00FD39F9"/>
    <w:rsid w:val="00FD6F88"/>
    <w:rsid w:val="00FF74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A5093"/>
  <w15:chartTrackingRefBased/>
  <w15:docId w15:val="{1317F49F-5EE8-4317-852D-CB17EB8C0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30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5158AE"/>
    <w:rPr>
      <w:color w:val="0000FF"/>
      <w:u w:val="single"/>
    </w:rPr>
  </w:style>
  <w:style w:type="character" w:styleId="Mentionnonrsolue">
    <w:name w:val="Unresolved Mention"/>
    <w:basedOn w:val="Policepardfaut"/>
    <w:uiPriority w:val="99"/>
    <w:semiHidden/>
    <w:unhideWhenUsed/>
    <w:rsid w:val="00B65E3E"/>
    <w:rPr>
      <w:color w:val="605E5C"/>
      <w:shd w:val="clear" w:color="auto" w:fill="E1DFDD"/>
    </w:rPr>
  </w:style>
  <w:style w:type="paragraph" w:styleId="Rvision">
    <w:name w:val="Revision"/>
    <w:hidden/>
    <w:uiPriority w:val="99"/>
    <w:semiHidden/>
    <w:rsid w:val="00D07BC6"/>
    <w:pPr>
      <w:spacing w:after="0" w:line="240" w:lineRule="auto"/>
    </w:pPr>
  </w:style>
  <w:style w:type="character" w:styleId="Marquedecommentaire">
    <w:name w:val="annotation reference"/>
    <w:basedOn w:val="Policepardfaut"/>
    <w:uiPriority w:val="99"/>
    <w:semiHidden/>
    <w:unhideWhenUsed/>
    <w:rsid w:val="00684E0B"/>
    <w:rPr>
      <w:sz w:val="16"/>
      <w:szCs w:val="16"/>
    </w:rPr>
  </w:style>
  <w:style w:type="paragraph" w:styleId="Commentaire">
    <w:name w:val="annotation text"/>
    <w:basedOn w:val="Normal"/>
    <w:link w:val="CommentaireCar"/>
    <w:uiPriority w:val="99"/>
    <w:unhideWhenUsed/>
    <w:rsid w:val="00684E0B"/>
    <w:pPr>
      <w:spacing w:line="240" w:lineRule="auto"/>
    </w:pPr>
    <w:rPr>
      <w:sz w:val="20"/>
      <w:szCs w:val="20"/>
    </w:rPr>
  </w:style>
  <w:style w:type="character" w:customStyle="1" w:styleId="CommentaireCar">
    <w:name w:val="Commentaire Car"/>
    <w:basedOn w:val="Policepardfaut"/>
    <w:link w:val="Commentaire"/>
    <w:uiPriority w:val="99"/>
    <w:rsid w:val="00684E0B"/>
    <w:rPr>
      <w:sz w:val="20"/>
      <w:szCs w:val="20"/>
    </w:rPr>
  </w:style>
  <w:style w:type="paragraph" w:styleId="Objetducommentaire">
    <w:name w:val="annotation subject"/>
    <w:basedOn w:val="Commentaire"/>
    <w:next w:val="Commentaire"/>
    <w:link w:val="ObjetducommentaireCar"/>
    <w:uiPriority w:val="99"/>
    <w:semiHidden/>
    <w:unhideWhenUsed/>
    <w:rsid w:val="00684E0B"/>
    <w:rPr>
      <w:b/>
      <w:bCs/>
    </w:rPr>
  </w:style>
  <w:style w:type="character" w:customStyle="1" w:styleId="ObjetducommentaireCar">
    <w:name w:val="Objet du commentaire Car"/>
    <w:basedOn w:val="CommentaireCar"/>
    <w:link w:val="Objetducommentaire"/>
    <w:uiPriority w:val="99"/>
    <w:semiHidden/>
    <w:rsid w:val="00684E0B"/>
    <w:rPr>
      <w:b/>
      <w:bCs/>
      <w:sz w:val="20"/>
      <w:szCs w:val="20"/>
    </w:rPr>
  </w:style>
  <w:style w:type="paragraph" w:styleId="NormalWeb">
    <w:name w:val="Normal (Web)"/>
    <w:basedOn w:val="Normal"/>
    <w:uiPriority w:val="99"/>
    <w:unhideWhenUsed/>
    <w:rsid w:val="0093220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tte">
    <w:name w:val="header"/>
    <w:basedOn w:val="Normal"/>
    <w:link w:val="En-tteCar"/>
    <w:uiPriority w:val="99"/>
    <w:unhideWhenUsed/>
    <w:rsid w:val="0077197F"/>
    <w:pPr>
      <w:tabs>
        <w:tab w:val="center" w:pos="4680"/>
        <w:tab w:val="right" w:pos="9360"/>
      </w:tabs>
      <w:spacing w:after="0" w:line="240" w:lineRule="auto"/>
    </w:pPr>
  </w:style>
  <w:style w:type="character" w:customStyle="1" w:styleId="En-tteCar">
    <w:name w:val="En-tête Car"/>
    <w:basedOn w:val="Policepardfaut"/>
    <w:link w:val="En-tte"/>
    <w:uiPriority w:val="99"/>
    <w:rsid w:val="0077197F"/>
  </w:style>
  <w:style w:type="paragraph" w:styleId="Pieddepage">
    <w:name w:val="footer"/>
    <w:basedOn w:val="Normal"/>
    <w:link w:val="PieddepageCar"/>
    <w:uiPriority w:val="99"/>
    <w:unhideWhenUsed/>
    <w:rsid w:val="0077197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719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6348">
      <w:bodyDiv w:val="1"/>
      <w:marLeft w:val="0"/>
      <w:marRight w:val="0"/>
      <w:marTop w:val="0"/>
      <w:marBottom w:val="0"/>
      <w:divBdr>
        <w:top w:val="none" w:sz="0" w:space="0" w:color="auto"/>
        <w:left w:val="none" w:sz="0" w:space="0" w:color="auto"/>
        <w:bottom w:val="none" w:sz="0" w:space="0" w:color="auto"/>
        <w:right w:val="none" w:sz="0" w:space="0" w:color="auto"/>
      </w:divBdr>
    </w:div>
    <w:div w:id="238559267">
      <w:bodyDiv w:val="1"/>
      <w:marLeft w:val="0"/>
      <w:marRight w:val="0"/>
      <w:marTop w:val="0"/>
      <w:marBottom w:val="0"/>
      <w:divBdr>
        <w:top w:val="none" w:sz="0" w:space="0" w:color="auto"/>
        <w:left w:val="none" w:sz="0" w:space="0" w:color="auto"/>
        <w:bottom w:val="none" w:sz="0" w:space="0" w:color="auto"/>
        <w:right w:val="none" w:sz="0" w:space="0" w:color="auto"/>
      </w:divBdr>
    </w:div>
    <w:div w:id="266469423">
      <w:bodyDiv w:val="1"/>
      <w:marLeft w:val="0"/>
      <w:marRight w:val="0"/>
      <w:marTop w:val="0"/>
      <w:marBottom w:val="0"/>
      <w:divBdr>
        <w:top w:val="none" w:sz="0" w:space="0" w:color="auto"/>
        <w:left w:val="none" w:sz="0" w:space="0" w:color="auto"/>
        <w:bottom w:val="none" w:sz="0" w:space="0" w:color="auto"/>
        <w:right w:val="none" w:sz="0" w:space="0" w:color="auto"/>
      </w:divBdr>
    </w:div>
    <w:div w:id="345912423">
      <w:bodyDiv w:val="1"/>
      <w:marLeft w:val="0"/>
      <w:marRight w:val="0"/>
      <w:marTop w:val="0"/>
      <w:marBottom w:val="0"/>
      <w:divBdr>
        <w:top w:val="none" w:sz="0" w:space="0" w:color="auto"/>
        <w:left w:val="none" w:sz="0" w:space="0" w:color="auto"/>
        <w:bottom w:val="none" w:sz="0" w:space="0" w:color="auto"/>
        <w:right w:val="none" w:sz="0" w:space="0" w:color="auto"/>
      </w:divBdr>
      <w:divsChild>
        <w:div w:id="389154577">
          <w:marLeft w:val="0"/>
          <w:marRight w:val="0"/>
          <w:marTop w:val="0"/>
          <w:marBottom w:val="0"/>
          <w:divBdr>
            <w:top w:val="none" w:sz="0" w:space="0" w:color="auto"/>
            <w:left w:val="none" w:sz="0" w:space="0" w:color="auto"/>
            <w:bottom w:val="none" w:sz="0" w:space="0" w:color="auto"/>
            <w:right w:val="none" w:sz="0" w:space="0" w:color="auto"/>
          </w:divBdr>
          <w:divsChild>
            <w:div w:id="61562903">
              <w:marLeft w:val="0"/>
              <w:marRight w:val="0"/>
              <w:marTop w:val="0"/>
              <w:marBottom w:val="0"/>
              <w:divBdr>
                <w:top w:val="none" w:sz="0" w:space="0" w:color="auto"/>
                <w:left w:val="none" w:sz="0" w:space="0" w:color="auto"/>
                <w:bottom w:val="none" w:sz="0" w:space="0" w:color="auto"/>
                <w:right w:val="none" w:sz="0" w:space="0" w:color="auto"/>
              </w:divBdr>
            </w:div>
            <w:div w:id="2002658193">
              <w:marLeft w:val="0"/>
              <w:marRight w:val="0"/>
              <w:marTop w:val="0"/>
              <w:marBottom w:val="0"/>
              <w:divBdr>
                <w:top w:val="none" w:sz="0" w:space="0" w:color="auto"/>
                <w:left w:val="none" w:sz="0" w:space="0" w:color="auto"/>
                <w:bottom w:val="none" w:sz="0" w:space="0" w:color="auto"/>
                <w:right w:val="none" w:sz="0" w:space="0" w:color="auto"/>
              </w:divBdr>
            </w:div>
            <w:div w:id="2012676521">
              <w:marLeft w:val="0"/>
              <w:marRight w:val="0"/>
              <w:marTop w:val="0"/>
              <w:marBottom w:val="0"/>
              <w:divBdr>
                <w:top w:val="none" w:sz="0" w:space="0" w:color="auto"/>
                <w:left w:val="none" w:sz="0" w:space="0" w:color="auto"/>
                <w:bottom w:val="none" w:sz="0" w:space="0" w:color="auto"/>
                <w:right w:val="none" w:sz="0" w:space="0" w:color="auto"/>
              </w:divBdr>
            </w:div>
            <w:div w:id="1094402013">
              <w:marLeft w:val="0"/>
              <w:marRight w:val="0"/>
              <w:marTop w:val="0"/>
              <w:marBottom w:val="0"/>
              <w:divBdr>
                <w:top w:val="none" w:sz="0" w:space="0" w:color="auto"/>
                <w:left w:val="none" w:sz="0" w:space="0" w:color="auto"/>
                <w:bottom w:val="none" w:sz="0" w:space="0" w:color="auto"/>
                <w:right w:val="none" w:sz="0" w:space="0" w:color="auto"/>
              </w:divBdr>
            </w:div>
            <w:div w:id="420032225">
              <w:marLeft w:val="0"/>
              <w:marRight w:val="0"/>
              <w:marTop w:val="0"/>
              <w:marBottom w:val="0"/>
              <w:divBdr>
                <w:top w:val="none" w:sz="0" w:space="0" w:color="auto"/>
                <w:left w:val="none" w:sz="0" w:space="0" w:color="auto"/>
                <w:bottom w:val="none" w:sz="0" w:space="0" w:color="auto"/>
                <w:right w:val="none" w:sz="0" w:space="0" w:color="auto"/>
              </w:divBdr>
            </w:div>
            <w:div w:id="156506329">
              <w:marLeft w:val="0"/>
              <w:marRight w:val="0"/>
              <w:marTop w:val="0"/>
              <w:marBottom w:val="0"/>
              <w:divBdr>
                <w:top w:val="none" w:sz="0" w:space="0" w:color="auto"/>
                <w:left w:val="none" w:sz="0" w:space="0" w:color="auto"/>
                <w:bottom w:val="none" w:sz="0" w:space="0" w:color="auto"/>
                <w:right w:val="none" w:sz="0" w:space="0" w:color="auto"/>
              </w:divBdr>
            </w:div>
            <w:div w:id="997001278">
              <w:marLeft w:val="0"/>
              <w:marRight w:val="0"/>
              <w:marTop w:val="0"/>
              <w:marBottom w:val="0"/>
              <w:divBdr>
                <w:top w:val="none" w:sz="0" w:space="0" w:color="auto"/>
                <w:left w:val="none" w:sz="0" w:space="0" w:color="auto"/>
                <w:bottom w:val="none" w:sz="0" w:space="0" w:color="auto"/>
                <w:right w:val="none" w:sz="0" w:space="0" w:color="auto"/>
              </w:divBdr>
            </w:div>
            <w:div w:id="1164660545">
              <w:marLeft w:val="0"/>
              <w:marRight w:val="0"/>
              <w:marTop w:val="0"/>
              <w:marBottom w:val="0"/>
              <w:divBdr>
                <w:top w:val="none" w:sz="0" w:space="0" w:color="auto"/>
                <w:left w:val="none" w:sz="0" w:space="0" w:color="auto"/>
                <w:bottom w:val="none" w:sz="0" w:space="0" w:color="auto"/>
                <w:right w:val="none" w:sz="0" w:space="0" w:color="auto"/>
              </w:divBdr>
            </w:div>
            <w:div w:id="312411861">
              <w:marLeft w:val="0"/>
              <w:marRight w:val="0"/>
              <w:marTop w:val="0"/>
              <w:marBottom w:val="0"/>
              <w:divBdr>
                <w:top w:val="none" w:sz="0" w:space="0" w:color="auto"/>
                <w:left w:val="none" w:sz="0" w:space="0" w:color="auto"/>
                <w:bottom w:val="none" w:sz="0" w:space="0" w:color="auto"/>
                <w:right w:val="none" w:sz="0" w:space="0" w:color="auto"/>
              </w:divBdr>
            </w:div>
            <w:div w:id="628316337">
              <w:marLeft w:val="0"/>
              <w:marRight w:val="0"/>
              <w:marTop w:val="0"/>
              <w:marBottom w:val="0"/>
              <w:divBdr>
                <w:top w:val="none" w:sz="0" w:space="0" w:color="auto"/>
                <w:left w:val="none" w:sz="0" w:space="0" w:color="auto"/>
                <w:bottom w:val="none" w:sz="0" w:space="0" w:color="auto"/>
                <w:right w:val="none" w:sz="0" w:space="0" w:color="auto"/>
              </w:divBdr>
            </w:div>
            <w:div w:id="696321386">
              <w:marLeft w:val="0"/>
              <w:marRight w:val="0"/>
              <w:marTop w:val="0"/>
              <w:marBottom w:val="0"/>
              <w:divBdr>
                <w:top w:val="none" w:sz="0" w:space="0" w:color="auto"/>
                <w:left w:val="none" w:sz="0" w:space="0" w:color="auto"/>
                <w:bottom w:val="none" w:sz="0" w:space="0" w:color="auto"/>
                <w:right w:val="none" w:sz="0" w:space="0" w:color="auto"/>
              </w:divBdr>
            </w:div>
            <w:div w:id="10381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0976">
      <w:bodyDiv w:val="1"/>
      <w:marLeft w:val="0"/>
      <w:marRight w:val="0"/>
      <w:marTop w:val="0"/>
      <w:marBottom w:val="0"/>
      <w:divBdr>
        <w:top w:val="none" w:sz="0" w:space="0" w:color="auto"/>
        <w:left w:val="none" w:sz="0" w:space="0" w:color="auto"/>
        <w:bottom w:val="none" w:sz="0" w:space="0" w:color="auto"/>
        <w:right w:val="none" w:sz="0" w:space="0" w:color="auto"/>
      </w:divBdr>
    </w:div>
    <w:div w:id="467741427">
      <w:bodyDiv w:val="1"/>
      <w:marLeft w:val="0"/>
      <w:marRight w:val="0"/>
      <w:marTop w:val="0"/>
      <w:marBottom w:val="0"/>
      <w:divBdr>
        <w:top w:val="none" w:sz="0" w:space="0" w:color="auto"/>
        <w:left w:val="none" w:sz="0" w:space="0" w:color="auto"/>
        <w:bottom w:val="none" w:sz="0" w:space="0" w:color="auto"/>
        <w:right w:val="none" w:sz="0" w:space="0" w:color="auto"/>
      </w:divBdr>
      <w:divsChild>
        <w:div w:id="1243568845">
          <w:marLeft w:val="0"/>
          <w:marRight w:val="0"/>
          <w:marTop w:val="0"/>
          <w:marBottom w:val="0"/>
          <w:divBdr>
            <w:top w:val="none" w:sz="0" w:space="0" w:color="auto"/>
            <w:left w:val="none" w:sz="0" w:space="0" w:color="auto"/>
            <w:bottom w:val="none" w:sz="0" w:space="0" w:color="auto"/>
            <w:right w:val="none" w:sz="0" w:space="0" w:color="auto"/>
          </w:divBdr>
          <w:divsChild>
            <w:div w:id="12288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6588">
      <w:bodyDiv w:val="1"/>
      <w:marLeft w:val="0"/>
      <w:marRight w:val="0"/>
      <w:marTop w:val="0"/>
      <w:marBottom w:val="0"/>
      <w:divBdr>
        <w:top w:val="none" w:sz="0" w:space="0" w:color="auto"/>
        <w:left w:val="none" w:sz="0" w:space="0" w:color="auto"/>
        <w:bottom w:val="none" w:sz="0" w:space="0" w:color="auto"/>
        <w:right w:val="none" w:sz="0" w:space="0" w:color="auto"/>
      </w:divBdr>
      <w:divsChild>
        <w:div w:id="1859003252">
          <w:marLeft w:val="0"/>
          <w:marRight w:val="0"/>
          <w:marTop w:val="0"/>
          <w:marBottom w:val="0"/>
          <w:divBdr>
            <w:top w:val="none" w:sz="0" w:space="0" w:color="auto"/>
            <w:left w:val="none" w:sz="0" w:space="0" w:color="auto"/>
            <w:bottom w:val="none" w:sz="0" w:space="0" w:color="auto"/>
            <w:right w:val="none" w:sz="0" w:space="0" w:color="auto"/>
          </w:divBdr>
          <w:divsChild>
            <w:div w:id="69158816">
              <w:marLeft w:val="0"/>
              <w:marRight w:val="0"/>
              <w:marTop w:val="0"/>
              <w:marBottom w:val="0"/>
              <w:divBdr>
                <w:top w:val="none" w:sz="0" w:space="0" w:color="auto"/>
                <w:left w:val="none" w:sz="0" w:space="0" w:color="auto"/>
                <w:bottom w:val="none" w:sz="0" w:space="0" w:color="auto"/>
                <w:right w:val="none" w:sz="0" w:space="0" w:color="auto"/>
              </w:divBdr>
            </w:div>
            <w:div w:id="1457988954">
              <w:marLeft w:val="0"/>
              <w:marRight w:val="0"/>
              <w:marTop w:val="0"/>
              <w:marBottom w:val="0"/>
              <w:divBdr>
                <w:top w:val="none" w:sz="0" w:space="0" w:color="auto"/>
                <w:left w:val="none" w:sz="0" w:space="0" w:color="auto"/>
                <w:bottom w:val="none" w:sz="0" w:space="0" w:color="auto"/>
                <w:right w:val="none" w:sz="0" w:space="0" w:color="auto"/>
              </w:divBdr>
            </w:div>
            <w:div w:id="252210073">
              <w:marLeft w:val="0"/>
              <w:marRight w:val="0"/>
              <w:marTop w:val="0"/>
              <w:marBottom w:val="0"/>
              <w:divBdr>
                <w:top w:val="none" w:sz="0" w:space="0" w:color="auto"/>
                <w:left w:val="none" w:sz="0" w:space="0" w:color="auto"/>
                <w:bottom w:val="none" w:sz="0" w:space="0" w:color="auto"/>
                <w:right w:val="none" w:sz="0" w:space="0" w:color="auto"/>
              </w:divBdr>
            </w:div>
            <w:div w:id="2023631030">
              <w:marLeft w:val="0"/>
              <w:marRight w:val="0"/>
              <w:marTop w:val="0"/>
              <w:marBottom w:val="0"/>
              <w:divBdr>
                <w:top w:val="none" w:sz="0" w:space="0" w:color="auto"/>
                <w:left w:val="none" w:sz="0" w:space="0" w:color="auto"/>
                <w:bottom w:val="none" w:sz="0" w:space="0" w:color="auto"/>
                <w:right w:val="none" w:sz="0" w:space="0" w:color="auto"/>
              </w:divBdr>
            </w:div>
            <w:div w:id="1352338663">
              <w:marLeft w:val="0"/>
              <w:marRight w:val="0"/>
              <w:marTop w:val="0"/>
              <w:marBottom w:val="0"/>
              <w:divBdr>
                <w:top w:val="none" w:sz="0" w:space="0" w:color="auto"/>
                <w:left w:val="none" w:sz="0" w:space="0" w:color="auto"/>
                <w:bottom w:val="none" w:sz="0" w:space="0" w:color="auto"/>
                <w:right w:val="none" w:sz="0" w:space="0" w:color="auto"/>
              </w:divBdr>
            </w:div>
            <w:div w:id="282536396">
              <w:marLeft w:val="0"/>
              <w:marRight w:val="0"/>
              <w:marTop w:val="0"/>
              <w:marBottom w:val="0"/>
              <w:divBdr>
                <w:top w:val="none" w:sz="0" w:space="0" w:color="auto"/>
                <w:left w:val="none" w:sz="0" w:space="0" w:color="auto"/>
                <w:bottom w:val="none" w:sz="0" w:space="0" w:color="auto"/>
                <w:right w:val="none" w:sz="0" w:space="0" w:color="auto"/>
              </w:divBdr>
            </w:div>
            <w:div w:id="2092465516">
              <w:marLeft w:val="0"/>
              <w:marRight w:val="0"/>
              <w:marTop w:val="0"/>
              <w:marBottom w:val="0"/>
              <w:divBdr>
                <w:top w:val="none" w:sz="0" w:space="0" w:color="auto"/>
                <w:left w:val="none" w:sz="0" w:space="0" w:color="auto"/>
                <w:bottom w:val="none" w:sz="0" w:space="0" w:color="auto"/>
                <w:right w:val="none" w:sz="0" w:space="0" w:color="auto"/>
              </w:divBdr>
            </w:div>
            <w:div w:id="900948688">
              <w:marLeft w:val="0"/>
              <w:marRight w:val="0"/>
              <w:marTop w:val="0"/>
              <w:marBottom w:val="0"/>
              <w:divBdr>
                <w:top w:val="none" w:sz="0" w:space="0" w:color="auto"/>
                <w:left w:val="none" w:sz="0" w:space="0" w:color="auto"/>
                <w:bottom w:val="none" w:sz="0" w:space="0" w:color="auto"/>
                <w:right w:val="none" w:sz="0" w:space="0" w:color="auto"/>
              </w:divBdr>
            </w:div>
            <w:div w:id="2020152328">
              <w:marLeft w:val="0"/>
              <w:marRight w:val="0"/>
              <w:marTop w:val="0"/>
              <w:marBottom w:val="0"/>
              <w:divBdr>
                <w:top w:val="none" w:sz="0" w:space="0" w:color="auto"/>
                <w:left w:val="none" w:sz="0" w:space="0" w:color="auto"/>
                <w:bottom w:val="none" w:sz="0" w:space="0" w:color="auto"/>
                <w:right w:val="none" w:sz="0" w:space="0" w:color="auto"/>
              </w:divBdr>
            </w:div>
            <w:div w:id="2009215395">
              <w:marLeft w:val="0"/>
              <w:marRight w:val="0"/>
              <w:marTop w:val="0"/>
              <w:marBottom w:val="0"/>
              <w:divBdr>
                <w:top w:val="none" w:sz="0" w:space="0" w:color="auto"/>
                <w:left w:val="none" w:sz="0" w:space="0" w:color="auto"/>
                <w:bottom w:val="none" w:sz="0" w:space="0" w:color="auto"/>
                <w:right w:val="none" w:sz="0" w:space="0" w:color="auto"/>
              </w:divBdr>
            </w:div>
            <w:div w:id="1639073263">
              <w:marLeft w:val="0"/>
              <w:marRight w:val="0"/>
              <w:marTop w:val="0"/>
              <w:marBottom w:val="0"/>
              <w:divBdr>
                <w:top w:val="none" w:sz="0" w:space="0" w:color="auto"/>
                <w:left w:val="none" w:sz="0" w:space="0" w:color="auto"/>
                <w:bottom w:val="none" w:sz="0" w:space="0" w:color="auto"/>
                <w:right w:val="none" w:sz="0" w:space="0" w:color="auto"/>
              </w:divBdr>
            </w:div>
            <w:div w:id="2134592442">
              <w:marLeft w:val="0"/>
              <w:marRight w:val="0"/>
              <w:marTop w:val="0"/>
              <w:marBottom w:val="0"/>
              <w:divBdr>
                <w:top w:val="none" w:sz="0" w:space="0" w:color="auto"/>
                <w:left w:val="none" w:sz="0" w:space="0" w:color="auto"/>
                <w:bottom w:val="none" w:sz="0" w:space="0" w:color="auto"/>
                <w:right w:val="none" w:sz="0" w:space="0" w:color="auto"/>
              </w:divBdr>
            </w:div>
            <w:div w:id="739716330">
              <w:marLeft w:val="0"/>
              <w:marRight w:val="0"/>
              <w:marTop w:val="0"/>
              <w:marBottom w:val="0"/>
              <w:divBdr>
                <w:top w:val="none" w:sz="0" w:space="0" w:color="auto"/>
                <w:left w:val="none" w:sz="0" w:space="0" w:color="auto"/>
                <w:bottom w:val="none" w:sz="0" w:space="0" w:color="auto"/>
                <w:right w:val="none" w:sz="0" w:space="0" w:color="auto"/>
              </w:divBdr>
            </w:div>
            <w:div w:id="583926023">
              <w:marLeft w:val="0"/>
              <w:marRight w:val="0"/>
              <w:marTop w:val="0"/>
              <w:marBottom w:val="0"/>
              <w:divBdr>
                <w:top w:val="none" w:sz="0" w:space="0" w:color="auto"/>
                <w:left w:val="none" w:sz="0" w:space="0" w:color="auto"/>
                <w:bottom w:val="none" w:sz="0" w:space="0" w:color="auto"/>
                <w:right w:val="none" w:sz="0" w:space="0" w:color="auto"/>
              </w:divBdr>
            </w:div>
            <w:div w:id="2092969856">
              <w:marLeft w:val="0"/>
              <w:marRight w:val="0"/>
              <w:marTop w:val="0"/>
              <w:marBottom w:val="0"/>
              <w:divBdr>
                <w:top w:val="none" w:sz="0" w:space="0" w:color="auto"/>
                <w:left w:val="none" w:sz="0" w:space="0" w:color="auto"/>
                <w:bottom w:val="none" w:sz="0" w:space="0" w:color="auto"/>
                <w:right w:val="none" w:sz="0" w:space="0" w:color="auto"/>
              </w:divBdr>
            </w:div>
            <w:div w:id="14951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4007">
      <w:bodyDiv w:val="1"/>
      <w:marLeft w:val="0"/>
      <w:marRight w:val="0"/>
      <w:marTop w:val="0"/>
      <w:marBottom w:val="0"/>
      <w:divBdr>
        <w:top w:val="none" w:sz="0" w:space="0" w:color="auto"/>
        <w:left w:val="none" w:sz="0" w:space="0" w:color="auto"/>
        <w:bottom w:val="none" w:sz="0" w:space="0" w:color="auto"/>
        <w:right w:val="none" w:sz="0" w:space="0" w:color="auto"/>
      </w:divBdr>
      <w:divsChild>
        <w:div w:id="1336416385">
          <w:marLeft w:val="0"/>
          <w:marRight w:val="0"/>
          <w:marTop w:val="0"/>
          <w:marBottom w:val="0"/>
          <w:divBdr>
            <w:top w:val="none" w:sz="0" w:space="0" w:color="auto"/>
            <w:left w:val="none" w:sz="0" w:space="0" w:color="auto"/>
            <w:bottom w:val="none" w:sz="0" w:space="0" w:color="auto"/>
            <w:right w:val="none" w:sz="0" w:space="0" w:color="auto"/>
          </w:divBdr>
          <w:divsChild>
            <w:div w:id="345061703">
              <w:marLeft w:val="0"/>
              <w:marRight w:val="0"/>
              <w:marTop w:val="0"/>
              <w:marBottom w:val="0"/>
              <w:divBdr>
                <w:top w:val="none" w:sz="0" w:space="0" w:color="auto"/>
                <w:left w:val="none" w:sz="0" w:space="0" w:color="auto"/>
                <w:bottom w:val="none" w:sz="0" w:space="0" w:color="auto"/>
                <w:right w:val="none" w:sz="0" w:space="0" w:color="auto"/>
              </w:divBdr>
            </w:div>
            <w:div w:id="56130550">
              <w:marLeft w:val="0"/>
              <w:marRight w:val="0"/>
              <w:marTop w:val="0"/>
              <w:marBottom w:val="0"/>
              <w:divBdr>
                <w:top w:val="none" w:sz="0" w:space="0" w:color="auto"/>
                <w:left w:val="none" w:sz="0" w:space="0" w:color="auto"/>
                <w:bottom w:val="none" w:sz="0" w:space="0" w:color="auto"/>
                <w:right w:val="none" w:sz="0" w:space="0" w:color="auto"/>
              </w:divBdr>
            </w:div>
            <w:div w:id="948509872">
              <w:marLeft w:val="0"/>
              <w:marRight w:val="0"/>
              <w:marTop w:val="0"/>
              <w:marBottom w:val="0"/>
              <w:divBdr>
                <w:top w:val="none" w:sz="0" w:space="0" w:color="auto"/>
                <w:left w:val="none" w:sz="0" w:space="0" w:color="auto"/>
                <w:bottom w:val="none" w:sz="0" w:space="0" w:color="auto"/>
                <w:right w:val="none" w:sz="0" w:space="0" w:color="auto"/>
              </w:divBdr>
            </w:div>
            <w:div w:id="189491632">
              <w:marLeft w:val="0"/>
              <w:marRight w:val="0"/>
              <w:marTop w:val="0"/>
              <w:marBottom w:val="0"/>
              <w:divBdr>
                <w:top w:val="none" w:sz="0" w:space="0" w:color="auto"/>
                <w:left w:val="none" w:sz="0" w:space="0" w:color="auto"/>
                <w:bottom w:val="none" w:sz="0" w:space="0" w:color="auto"/>
                <w:right w:val="none" w:sz="0" w:space="0" w:color="auto"/>
              </w:divBdr>
            </w:div>
            <w:div w:id="998194660">
              <w:marLeft w:val="0"/>
              <w:marRight w:val="0"/>
              <w:marTop w:val="0"/>
              <w:marBottom w:val="0"/>
              <w:divBdr>
                <w:top w:val="none" w:sz="0" w:space="0" w:color="auto"/>
                <w:left w:val="none" w:sz="0" w:space="0" w:color="auto"/>
                <w:bottom w:val="none" w:sz="0" w:space="0" w:color="auto"/>
                <w:right w:val="none" w:sz="0" w:space="0" w:color="auto"/>
              </w:divBdr>
            </w:div>
            <w:div w:id="1578710802">
              <w:marLeft w:val="0"/>
              <w:marRight w:val="0"/>
              <w:marTop w:val="0"/>
              <w:marBottom w:val="0"/>
              <w:divBdr>
                <w:top w:val="none" w:sz="0" w:space="0" w:color="auto"/>
                <w:left w:val="none" w:sz="0" w:space="0" w:color="auto"/>
                <w:bottom w:val="none" w:sz="0" w:space="0" w:color="auto"/>
                <w:right w:val="none" w:sz="0" w:space="0" w:color="auto"/>
              </w:divBdr>
            </w:div>
            <w:div w:id="1309243675">
              <w:marLeft w:val="0"/>
              <w:marRight w:val="0"/>
              <w:marTop w:val="0"/>
              <w:marBottom w:val="0"/>
              <w:divBdr>
                <w:top w:val="none" w:sz="0" w:space="0" w:color="auto"/>
                <w:left w:val="none" w:sz="0" w:space="0" w:color="auto"/>
                <w:bottom w:val="none" w:sz="0" w:space="0" w:color="auto"/>
                <w:right w:val="none" w:sz="0" w:space="0" w:color="auto"/>
              </w:divBdr>
            </w:div>
            <w:div w:id="689721290">
              <w:marLeft w:val="0"/>
              <w:marRight w:val="0"/>
              <w:marTop w:val="0"/>
              <w:marBottom w:val="0"/>
              <w:divBdr>
                <w:top w:val="none" w:sz="0" w:space="0" w:color="auto"/>
                <w:left w:val="none" w:sz="0" w:space="0" w:color="auto"/>
                <w:bottom w:val="none" w:sz="0" w:space="0" w:color="auto"/>
                <w:right w:val="none" w:sz="0" w:space="0" w:color="auto"/>
              </w:divBdr>
            </w:div>
            <w:div w:id="539780478">
              <w:marLeft w:val="0"/>
              <w:marRight w:val="0"/>
              <w:marTop w:val="0"/>
              <w:marBottom w:val="0"/>
              <w:divBdr>
                <w:top w:val="none" w:sz="0" w:space="0" w:color="auto"/>
                <w:left w:val="none" w:sz="0" w:space="0" w:color="auto"/>
                <w:bottom w:val="none" w:sz="0" w:space="0" w:color="auto"/>
                <w:right w:val="none" w:sz="0" w:space="0" w:color="auto"/>
              </w:divBdr>
            </w:div>
            <w:div w:id="1049839213">
              <w:marLeft w:val="0"/>
              <w:marRight w:val="0"/>
              <w:marTop w:val="0"/>
              <w:marBottom w:val="0"/>
              <w:divBdr>
                <w:top w:val="none" w:sz="0" w:space="0" w:color="auto"/>
                <w:left w:val="none" w:sz="0" w:space="0" w:color="auto"/>
                <w:bottom w:val="none" w:sz="0" w:space="0" w:color="auto"/>
                <w:right w:val="none" w:sz="0" w:space="0" w:color="auto"/>
              </w:divBdr>
            </w:div>
            <w:div w:id="1633898905">
              <w:marLeft w:val="0"/>
              <w:marRight w:val="0"/>
              <w:marTop w:val="0"/>
              <w:marBottom w:val="0"/>
              <w:divBdr>
                <w:top w:val="none" w:sz="0" w:space="0" w:color="auto"/>
                <w:left w:val="none" w:sz="0" w:space="0" w:color="auto"/>
                <w:bottom w:val="none" w:sz="0" w:space="0" w:color="auto"/>
                <w:right w:val="none" w:sz="0" w:space="0" w:color="auto"/>
              </w:divBdr>
            </w:div>
            <w:div w:id="1789591774">
              <w:marLeft w:val="0"/>
              <w:marRight w:val="0"/>
              <w:marTop w:val="0"/>
              <w:marBottom w:val="0"/>
              <w:divBdr>
                <w:top w:val="none" w:sz="0" w:space="0" w:color="auto"/>
                <w:left w:val="none" w:sz="0" w:space="0" w:color="auto"/>
                <w:bottom w:val="none" w:sz="0" w:space="0" w:color="auto"/>
                <w:right w:val="none" w:sz="0" w:space="0" w:color="auto"/>
              </w:divBdr>
            </w:div>
            <w:div w:id="1483961060">
              <w:marLeft w:val="0"/>
              <w:marRight w:val="0"/>
              <w:marTop w:val="0"/>
              <w:marBottom w:val="0"/>
              <w:divBdr>
                <w:top w:val="none" w:sz="0" w:space="0" w:color="auto"/>
                <w:left w:val="none" w:sz="0" w:space="0" w:color="auto"/>
                <w:bottom w:val="none" w:sz="0" w:space="0" w:color="auto"/>
                <w:right w:val="none" w:sz="0" w:space="0" w:color="auto"/>
              </w:divBdr>
            </w:div>
            <w:div w:id="1165389807">
              <w:marLeft w:val="0"/>
              <w:marRight w:val="0"/>
              <w:marTop w:val="0"/>
              <w:marBottom w:val="0"/>
              <w:divBdr>
                <w:top w:val="none" w:sz="0" w:space="0" w:color="auto"/>
                <w:left w:val="none" w:sz="0" w:space="0" w:color="auto"/>
                <w:bottom w:val="none" w:sz="0" w:space="0" w:color="auto"/>
                <w:right w:val="none" w:sz="0" w:space="0" w:color="auto"/>
              </w:divBdr>
            </w:div>
            <w:div w:id="1243687076">
              <w:marLeft w:val="0"/>
              <w:marRight w:val="0"/>
              <w:marTop w:val="0"/>
              <w:marBottom w:val="0"/>
              <w:divBdr>
                <w:top w:val="none" w:sz="0" w:space="0" w:color="auto"/>
                <w:left w:val="none" w:sz="0" w:space="0" w:color="auto"/>
                <w:bottom w:val="none" w:sz="0" w:space="0" w:color="auto"/>
                <w:right w:val="none" w:sz="0" w:space="0" w:color="auto"/>
              </w:divBdr>
            </w:div>
            <w:div w:id="1112044736">
              <w:marLeft w:val="0"/>
              <w:marRight w:val="0"/>
              <w:marTop w:val="0"/>
              <w:marBottom w:val="0"/>
              <w:divBdr>
                <w:top w:val="none" w:sz="0" w:space="0" w:color="auto"/>
                <w:left w:val="none" w:sz="0" w:space="0" w:color="auto"/>
                <w:bottom w:val="none" w:sz="0" w:space="0" w:color="auto"/>
                <w:right w:val="none" w:sz="0" w:space="0" w:color="auto"/>
              </w:divBdr>
            </w:div>
            <w:div w:id="482503083">
              <w:marLeft w:val="0"/>
              <w:marRight w:val="0"/>
              <w:marTop w:val="0"/>
              <w:marBottom w:val="0"/>
              <w:divBdr>
                <w:top w:val="none" w:sz="0" w:space="0" w:color="auto"/>
                <w:left w:val="none" w:sz="0" w:space="0" w:color="auto"/>
                <w:bottom w:val="none" w:sz="0" w:space="0" w:color="auto"/>
                <w:right w:val="none" w:sz="0" w:space="0" w:color="auto"/>
              </w:divBdr>
            </w:div>
            <w:div w:id="2084788517">
              <w:marLeft w:val="0"/>
              <w:marRight w:val="0"/>
              <w:marTop w:val="0"/>
              <w:marBottom w:val="0"/>
              <w:divBdr>
                <w:top w:val="none" w:sz="0" w:space="0" w:color="auto"/>
                <w:left w:val="none" w:sz="0" w:space="0" w:color="auto"/>
                <w:bottom w:val="none" w:sz="0" w:space="0" w:color="auto"/>
                <w:right w:val="none" w:sz="0" w:space="0" w:color="auto"/>
              </w:divBdr>
            </w:div>
            <w:div w:id="128329579">
              <w:marLeft w:val="0"/>
              <w:marRight w:val="0"/>
              <w:marTop w:val="0"/>
              <w:marBottom w:val="0"/>
              <w:divBdr>
                <w:top w:val="none" w:sz="0" w:space="0" w:color="auto"/>
                <w:left w:val="none" w:sz="0" w:space="0" w:color="auto"/>
                <w:bottom w:val="none" w:sz="0" w:space="0" w:color="auto"/>
                <w:right w:val="none" w:sz="0" w:space="0" w:color="auto"/>
              </w:divBdr>
            </w:div>
            <w:div w:id="1052461363">
              <w:marLeft w:val="0"/>
              <w:marRight w:val="0"/>
              <w:marTop w:val="0"/>
              <w:marBottom w:val="0"/>
              <w:divBdr>
                <w:top w:val="none" w:sz="0" w:space="0" w:color="auto"/>
                <w:left w:val="none" w:sz="0" w:space="0" w:color="auto"/>
                <w:bottom w:val="none" w:sz="0" w:space="0" w:color="auto"/>
                <w:right w:val="none" w:sz="0" w:space="0" w:color="auto"/>
              </w:divBdr>
            </w:div>
            <w:div w:id="1037316426">
              <w:marLeft w:val="0"/>
              <w:marRight w:val="0"/>
              <w:marTop w:val="0"/>
              <w:marBottom w:val="0"/>
              <w:divBdr>
                <w:top w:val="none" w:sz="0" w:space="0" w:color="auto"/>
                <w:left w:val="none" w:sz="0" w:space="0" w:color="auto"/>
                <w:bottom w:val="none" w:sz="0" w:space="0" w:color="auto"/>
                <w:right w:val="none" w:sz="0" w:space="0" w:color="auto"/>
              </w:divBdr>
            </w:div>
            <w:div w:id="1854806007">
              <w:marLeft w:val="0"/>
              <w:marRight w:val="0"/>
              <w:marTop w:val="0"/>
              <w:marBottom w:val="0"/>
              <w:divBdr>
                <w:top w:val="none" w:sz="0" w:space="0" w:color="auto"/>
                <w:left w:val="none" w:sz="0" w:space="0" w:color="auto"/>
                <w:bottom w:val="none" w:sz="0" w:space="0" w:color="auto"/>
                <w:right w:val="none" w:sz="0" w:space="0" w:color="auto"/>
              </w:divBdr>
            </w:div>
            <w:div w:id="1954288392">
              <w:marLeft w:val="0"/>
              <w:marRight w:val="0"/>
              <w:marTop w:val="0"/>
              <w:marBottom w:val="0"/>
              <w:divBdr>
                <w:top w:val="none" w:sz="0" w:space="0" w:color="auto"/>
                <w:left w:val="none" w:sz="0" w:space="0" w:color="auto"/>
                <w:bottom w:val="none" w:sz="0" w:space="0" w:color="auto"/>
                <w:right w:val="none" w:sz="0" w:space="0" w:color="auto"/>
              </w:divBdr>
            </w:div>
            <w:div w:id="7153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188">
      <w:bodyDiv w:val="1"/>
      <w:marLeft w:val="0"/>
      <w:marRight w:val="0"/>
      <w:marTop w:val="0"/>
      <w:marBottom w:val="0"/>
      <w:divBdr>
        <w:top w:val="none" w:sz="0" w:space="0" w:color="auto"/>
        <w:left w:val="none" w:sz="0" w:space="0" w:color="auto"/>
        <w:bottom w:val="none" w:sz="0" w:space="0" w:color="auto"/>
        <w:right w:val="none" w:sz="0" w:space="0" w:color="auto"/>
      </w:divBdr>
      <w:divsChild>
        <w:div w:id="1728987115">
          <w:marLeft w:val="0"/>
          <w:marRight w:val="0"/>
          <w:marTop w:val="0"/>
          <w:marBottom w:val="0"/>
          <w:divBdr>
            <w:top w:val="none" w:sz="0" w:space="0" w:color="auto"/>
            <w:left w:val="none" w:sz="0" w:space="0" w:color="auto"/>
            <w:bottom w:val="none" w:sz="0" w:space="0" w:color="auto"/>
            <w:right w:val="none" w:sz="0" w:space="0" w:color="auto"/>
          </w:divBdr>
          <w:divsChild>
            <w:div w:id="1688016293">
              <w:marLeft w:val="0"/>
              <w:marRight w:val="0"/>
              <w:marTop w:val="0"/>
              <w:marBottom w:val="0"/>
              <w:divBdr>
                <w:top w:val="none" w:sz="0" w:space="0" w:color="auto"/>
                <w:left w:val="none" w:sz="0" w:space="0" w:color="auto"/>
                <w:bottom w:val="none" w:sz="0" w:space="0" w:color="auto"/>
                <w:right w:val="none" w:sz="0" w:space="0" w:color="auto"/>
              </w:divBdr>
            </w:div>
            <w:div w:id="1637906205">
              <w:marLeft w:val="0"/>
              <w:marRight w:val="0"/>
              <w:marTop w:val="0"/>
              <w:marBottom w:val="0"/>
              <w:divBdr>
                <w:top w:val="none" w:sz="0" w:space="0" w:color="auto"/>
                <w:left w:val="none" w:sz="0" w:space="0" w:color="auto"/>
                <w:bottom w:val="none" w:sz="0" w:space="0" w:color="auto"/>
                <w:right w:val="none" w:sz="0" w:space="0" w:color="auto"/>
              </w:divBdr>
            </w:div>
            <w:div w:id="1209876513">
              <w:marLeft w:val="0"/>
              <w:marRight w:val="0"/>
              <w:marTop w:val="0"/>
              <w:marBottom w:val="0"/>
              <w:divBdr>
                <w:top w:val="none" w:sz="0" w:space="0" w:color="auto"/>
                <w:left w:val="none" w:sz="0" w:space="0" w:color="auto"/>
                <w:bottom w:val="none" w:sz="0" w:space="0" w:color="auto"/>
                <w:right w:val="none" w:sz="0" w:space="0" w:color="auto"/>
              </w:divBdr>
            </w:div>
            <w:div w:id="1109012715">
              <w:marLeft w:val="0"/>
              <w:marRight w:val="0"/>
              <w:marTop w:val="0"/>
              <w:marBottom w:val="0"/>
              <w:divBdr>
                <w:top w:val="none" w:sz="0" w:space="0" w:color="auto"/>
                <w:left w:val="none" w:sz="0" w:space="0" w:color="auto"/>
                <w:bottom w:val="none" w:sz="0" w:space="0" w:color="auto"/>
                <w:right w:val="none" w:sz="0" w:space="0" w:color="auto"/>
              </w:divBdr>
            </w:div>
            <w:div w:id="841698023">
              <w:marLeft w:val="0"/>
              <w:marRight w:val="0"/>
              <w:marTop w:val="0"/>
              <w:marBottom w:val="0"/>
              <w:divBdr>
                <w:top w:val="none" w:sz="0" w:space="0" w:color="auto"/>
                <w:left w:val="none" w:sz="0" w:space="0" w:color="auto"/>
                <w:bottom w:val="none" w:sz="0" w:space="0" w:color="auto"/>
                <w:right w:val="none" w:sz="0" w:space="0" w:color="auto"/>
              </w:divBdr>
            </w:div>
            <w:div w:id="416555721">
              <w:marLeft w:val="0"/>
              <w:marRight w:val="0"/>
              <w:marTop w:val="0"/>
              <w:marBottom w:val="0"/>
              <w:divBdr>
                <w:top w:val="none" w:sz="0" w:space="0" w:color="auto"/>
                <w:left w:val="none" w:sz="0" w:space="0" w:color="auto"/>
                <w:bottom w:val="none" w:sz="0" w:space="0" w:color="auto"/>
                <w:right w:val="none" w:sz="0" w:space="0" w:color="auto"/>
              </w:divBdr>
            </w:div>
            <w:div w:id="401755992">
              <w:marLeft w:val="0"/>
              <w:marRight w:val="0"/>
              <w:marTop w:val="0"/>
              <w:marBottom w:val="0"/>
              <w:divBdr>
                <w:top w:val="none" w:sz="0" w:space="0" w:color="auto"/>
                <w:left w:val="none" w:sz="0" w:space="0" w:color="auto"/>
                <w:bottom w:val="none" w:sz="0" w:space="0" w:color="auto"/>
                <w:right w:val="none" w:sz="0" w:space="0" w:color="auto"/>
              </w:divBdr>
            </w:div>
            <w:div w:id="184713202">
              <w:marLeft w:val="0"/>
              <w:marRight w:val="0"/>
              <w:marTop w:val="0"/>
              <w:marBottom w:val="0"/>
              <w:divBdr>
                <w:top w:val="none" w:sz="0" w:space="0" w:color="auto"/>
                <w:left w:val="none" w:sz="0" w:space="0" w:color="auto"/>
                <w:bottom w:val="none" w:sz="0" w:space="0" w:color="auto"/>
                <w:right w:val="none" w:sz="0" w:space="0" w:color="auto"/>
              </w:divBdr>
            </w:div>
            <w:div w:id="143085695">
              <w:marLeft w:val="0"/>
              <w:marRight w:val="0"/>
              <w:marTop w:val="0"/>
              <w:marBottom w:val="0"/>
              <w:divBdr>
                <w:top w:val="none" w:sz="0" w:space="0" w:color="auto"/>
                <w:left w:val="none" w:sz="0" w:space="0" w:color="auto"/>
                <w:bottom w:val="none" w:sz="0" w:space="0" w:color="auto"/>
                <w:right w:val="none" w:sz="0" w:space="0" w:color="auto"/>
              </w:divBdr>
            </w:div>
            <w:div w:id="1172645815">
              <w:marLeft w:val="0"/>
              <w:marRight w:val="0"/>
              <w:marTop w:val="0"/>
              <w:marBottom w:val="0"/>
              <w:divBdr>
                <w:top w:val="none" w:sz="0" w:space="0" w:color="auto"/>
                <w:left w:val="none" w:sz="0" w:space="0" w:color="auto"/>
                <w:bottom w:val="none" w:sz="0" w:space="0" w:color="auto"/>
                <w:right w:val="none" w:sz="0" w:space="0" w:color="auto"/>
              </w:divBdr>
            </w:div>
            <w:div w:id="870534906">
              <w:marLeft w:val="0"/>
              <w:marRight w:val="0"/>
              <w:marTop w:val="0"/>
              <w:marBottom w:val="0"/>
              <w:divBdr>
                <w:top w:val="none" w:sz="0" w:space="0" w:color="auto"/>
                <w:left w:val="none" w:sz="0" w:space="0" w:color="auto"/>
                <w:bottom w:val="none" w:sz="0" w:space="0" w:color="auto"/>
                <w:right w:val="none" w:sz="0" w:space="0" w:color="auto"/>
              </w:divBdr>
            </w:div>
            <w:div w:id="1579901008">
              <w:marLeft w:val="0"/>
              <w:marRight w:val="0"/>
              <w:marTop w:val="0"/>
              <w:marBottom w:val="0"/>
              <w:divBdr>
                <w:top w:val="none" w:sz="0" w:space="0" w:color="auto"/>
                <w:left w:val="none" w:sz="0" w:space="0" w:color="auto"/>
                <w:bottom w:val="none" w:sz="0" w:space="0" w:color="auto"/>
                <w:right w:val="none" w:sz="0" w:space="0" w:color="auto"/>
              </w:divBdr>
            </w:div>
            <w:div w:id="225997087">
              <w:marLeft w:val="0"/>
              <w:marRight w:val="0"/>
              <w:marTop w:val="0"/>
              <w:marBottom w:val="0"/>
              <w:divBdr>
                <w:top w:val="none" w:sz="0" w:space="0" w:color="auto"/>
                <w:left w:val="none" w:sz="0" w:space="0" w:color="auto"/>
                <w:bottom w:val="none" w:sz="0" w:space="0" w:color="auto"/>
                <w:right w:val="none" w:sz="0" w:space="0" w:color="auto"/>
              </w:divBdr>
            </w:div>
            <w:div w:id="1596479303">
              <w:marLeft w:val="0"/>
              <w:marRight w:val="0"/>
              <w:marTop w:val="0"/>
              <w:marBottom w:val="0"/>
              <w:divBdr>
                <w:top w:val="none" w:sz="0" w:space="0" w:color="auto"/>
                <w:left w:val="none" w:sz="0" w:space="0" w:color="auto"/>
                <w:bottom w:val="none" w:sz="0" w:space="0" w:color="auto"/>
                <w:right w:val="none" w:sz="0" w:space="0" w:color="auto"/>
              </w:divBdr>
            </w:div>
            <w:div w:id="1347098558">
              <w:marLeft w:val="0"/>
              <w:marRight w:val="0"/>
              <w:marTop w:val="0"/>
              <w:marBottom w:val="0"/>
              <w:divBdr>
                <w:top w:val="none" w:sz="0" w:space="0" w:color="auto"/>
                <w:left w:val="none" w:sz="0" w:space="0" w:color="auto"/>
                <w:bottom w:val="none" w:sz="0" w:space="0" w:color="auto"/>
                <w:right w:val="none" w:sz="0" w:space="0" w:color="auto"/>
              </w:divBdr>
            </w:div>
            <w:div w:id="1967614912">
              <w:marLeft w:val="0"/>
              <w:marRight w:val="0"/>
              <w:marTop w:val="0"/>
              <w:marBottom w:val="0"/>
              <w:divBdr>
                <w:top w:val="none" w:sz="0" w:space="0" w:color="auto"/>
                <w:left w:val="none" w:sz="0" w:space="0" w:color="auto"/>
                <w:bottom w:val="none" w:sz="0" w:space="0" w:color="auto"/>
                <w:right w:val="none" w:sz="0" w:space="0" w:color="auto"/>
              </w:divBdr>
            </w:div>
            <w:div w:id="1155293633">
              <w:marLeft w:val="0"/>
              <w:marRight w:val="0"/>
              <w:marTop w:val="0"/>
              <w:marBottom w:val="0"/>
              <w:divBdr>
                <w:top w:val="none" w:sz="0" w:space="0" w:color="auto"/>
                <w:left w:val="none" w:sz="0" w:space="0" w:color="auto"/>
                <w:bottom w:val="none" w:sz="0" w:space="0" w:color="auto"/>
                <w:right w:val="none" w:sz="0" w:space="0" w:color="auto"/>
              </w:divBdr>
            </w:div>
            <w:div w:id="1300768276">
              <w:marLeft w:val="0"/>
              <w:marRight w:val="0"/>
              <w:marTop w:val="0"/>
              <w:marBottom w:val="0"/>
              <w:divBdr>
                <w:top w:val="none" w:sz="0" w:space="0" w:color="auto"/>
                <w:left w:val="none" w:sz="0" w:space="0" w:color="auto"/>
                <w:bottom w:val="none" w:sz="0" w:space="0" w:color="auto"/>
                <w:right w:val="none" w:sz="0" w:space="0" w:color="auto"/>
              </w:divBdr>
            </w:div>
            <w:div w:id="1501461175">
              <w:marLeft w:val="0"/>
              <w:marRight w:val="0"/>
              <w:marTop w:val="0"/>
              <w:marBottom w:val="0"/>
              <w:divBdr>
                <w:top w:val="none" w:sz="0" w:space="0" w:color="auto"/>
                <w:left w:val="none" w:sz="0" w:space="0" w:color="auto"/>
                <w:bottom w:val="none" w:sz="0" w:space="0" w:color="auto"/>
                <w:right w:val="none" w:sz="0" w:space="0" w:color="auto"/>
              </w:divBdr>
            </w:div>
            <w:div w:id="2017074727">
              <w:marLeft w:val="0"/>
              <w:marRight w:val="0"/>
              <w:marTop w:val="0"/>
              <w:marBottom w:val="0"/>
              <w:divBdr>
                <w:top w:val="none" w:sz="0" w:space="0" w:color="auto"/>
                <w:left w:val="none" w:sz="0" w:space="0" w:color="auto"/>
                <w:bottom w:val="none" w:sz="0" w:space="0" w:color="auto"/>
                <w:right w:val="none" w:sz="0" w:space="0" w:color="auto"/>
              </w:divBdr>
            </w:div>
            <w:div w:id="1340040466">
              <w:marLeft w:val="0"/>
              <w:marRight w:val="0"/>
              <w:marTop w:val="0"/>
              <w:marBottom w:val="0"/>
              <w:divBdr>
                <w:top w:val="none" w:sz="0" w:space="0" w:color="auto"/>
                <w:left w:val="none" w:sz="0" w:space="0" w:color="auto"/>
                <w:bottom w:val="none" w:sz="0" w:space="0" w:color="auto"/>
                <w:right w:val="none" w:sz="0" w:space="0" w:color="auto"/>
              </w:divBdr>
            </w:div>
            <w:div w:id="2084984201">
              <w:marLeft w:val="0"/>
              <w:marRight w:val="0"/>
              <w:marTop w:val="0"/>
              <w:marBottom w:val="0"/>
              <w:divBdr>
                <w:top w:val="none" w:sz="0" w:space="0" w:color="auto"/>
                <w:left w:val="none" w:sz="0" w:space="0" w:color="auto"/>
                <w:bottom w:val="none" w:sz="0" w:space="0" w:color="auto"/>
                <w:right w:val="none" w:sz="0" w:space="0" w:color="auto"/>
              </w:divBdr>
            </w:div>
            <w:div w:id="1999844445">
              <w:marLeft w:val="0"/>
              <w:marRight w:val="0"/>
              <w:marTop w:val="0"/>
              <w:marBottom w:val="0"/>
              <w:divBdr>
                <w:top w:val="none" w:sz="0" w:space="0" w:color="auto"/>
                <w:left w:val="none" w:sz="0" w:space="0" w:color="auto"/>
                <w:bottom w:val="none" w:sz="0" w:space="0" w:color="auto"/>
                <w:right w:val="none" w:sz="0" w:space="0" w:color="auto"/>
              </w:divBdr>
            </w:div>
            <w:div w:id="1990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6479">
      <w:bodyDiv w:val="1"/>
      <w:marLeft w:val="0"/>
      <w:marRight w:val="0"/>
      <w:marTop w:val="0"/>
      <w:marBottom w:val="0"/>
      <w:divBdr>
        <w:top w:val="none" w:sz="0" w:space="0" w:color="auto"/>
        <w:left w:val="none" w:sz="0" w:space="0" w:color="auto"/>
        <w:bottom w:val="none" w:sz="0" w:space="0" w:color="auto"/>
        <w:right w:val="none" w:sz="0" w:space="0" w:color="auto"/>
      </w:divBdr>
    </w:div>
    <w:div w:id="932592740">
      <w:bodyDiv w:val="1"/>
      <w:marLeft w:val="0"/>
      <w:marRight w:val="0"/>
      <w:marTop w:val="0"/>
      <w:marBottom w:val="0"/>
      <w:divBdr>
        <w:top w:val="none" w:sz="0" w:space="0" w:color="auto"/>
        <w:left w:val="none" w:sz="0" w:space="0" w:color="auto"/>
        <w:bottom w:val="none" w:sz="0" w:space="0" w:color="auto"/>
        <w:right w:val="none" w:sz="0" w:space="0" w:color="auto"/>
      </w:divBdr>
      <w:divsChild>
        <w:div w:id="1384525575">
          <w:marLeft w:val="0"/>
          <w:marRight w:val="0"/>
          <w:marTop w:val="0"/>
          <w:marBottom w:val="0"/>
          <w:divBdr>
            <w:top w:val="none" w:sz="0" w:space="0" w:color="auto"/>
            <w:left w:val="none" w:sz="0" w:space="0" w:color="auto"/>
            <w:bottom w:val="none" w:sz="0" w:space="0" w:color="auto"/>
            <w:right w:val="none" w:sz="0" w:space="0" w:color="auto"/>
          </w:divBdr>
          <w:divsChild>
            <w:div w:id="1884827771">
              <w:marLeft w:val="0"/>
              <w:marRight w:val="0"/>
              <w:marTop w:val="0"/>
              <w:marBottom w:val="0"/>
              <w:divBdr>
                <w:top w:val="none" w:sz="0" w:space="0" w:color="auto"/>
                <w:left w:val="none" w:sz="0" w:space="0" w:color="auto"/>
                <w:bottom w:val="none" w:sz="0" w:space="0" w:color="auto"/>
                <w:right w:val="none" w:sz="0" w:space="0" w:color="auto"/>
              </w:divBdr>
            </w:div>
            <w:div w:id="1742828851">
              <w:marLeft w:val="0"/>
              <w:marRight w:val="0"/>
              <w:marTop w:val="0"/>
              <w:marBottom w:val="0"/>
              <w:divBdr>
                <w:top w:val="none" w:sz="0" w:space="0" w:color="auto"/>
                <w:left w:val="none" w:sz="0" w:space="0" w:color="auto"/>
                <w:bottom w:val="none" w:sz="0" w:space="0" w:color="auto"/>
                <w:right w:val="none" w:sz="0" w:space="0" w:color="auto"/>
              </w:divBdr>
            </w:div>
            <w:div w:id="1176385461">
              <w:marLeft w:val="0"/>
              <w:marRight w:val="0"/>
              <w:marTop w:val="0"/>
              <w:marBottom w:val="0"/>
              <w:divBdr>
                <w:top w:val="none" w:sz="0" w:space="0" w:color="auto"/>
                <w:left w:val="none" w:sz="0" w:space="0" w:color="auto"/>
                <w:bottom w:val="none" w:sz="0" w:space="0" w:color="auto"/>
                <w:right w:val="none" w:sz="0" w:space="0" w:color="auto"/>
              </w:divBdr>
            </w:div>
            <w:div w:id="1065566834">
              <w:marLeft w:val="0"/>
              <w:marRight w:val="0"/>
              <w:marTop w:val="0"/>
              <w:marBottom w:val="0"/>
              <w:divBdr>
                <w:top w:val="none" w:sz="0" w:space="0" w:color="auto"/>
                <w:left w:val="none" w:sz="0" w:space="0" w:color="auto"/>
                <w:bottom w:val="none" w:sz="0" w:space="0" w:color="auto"/>
                <w:right w:val="none" w:sz="0" w:space="0" w:color="auto"/>
              </w:divBdr>
            </w:div>
            <w:div w:id="920677974">
              <w:marLeft w:val="0"/>
              <w:marRight w:val="0"/>
              <w:marTop w:val="0"/>
              <w:marBottom w:val="0"/>
              <w:divBdr>
                <w:top w:val="none" w:sz="0" w:space="0" w:color="auto"/>
                <w:left w:val="none" w:sz="0" w:space="0" w:color="auto"/>
                <w:bottom w:val="none" w:sz="0" w:space="0" w:color="auto"/>
                <w:right w:val="none" w:sz="0" w:space="0" w:color="auto"/>
              </w:divBdr>
            </w:div>
            <w:div w:id="212277315">
              <w:marLeft w:val="0"/>
              <w:marRight w:val="0"/>
              <w:marTop w:val="0"/>
              <w:marBottom w:val="0"/>
              <w:divBdr>
                <w:top w:val="none" w:sz="0" w:space="0" w:color="auto"/>
                <w:left w:val="none" w:sz="0" w:space="0" w:color="auto"/>
                <w:bottom w:val="none" w:sz="0" w:space="0" w:color="auto"/>
                <w:right w:val="none" w:sz="0" w:space="0" w:color="auto"/>
              </w:divBdr>
            </w:div>
            <w:div w:id="1558322840">
              <w:marLeft w:val="0"/>
              <w:marRight w:val="0"/>
              <w:marTop w:val="0"/>
              <w:marBottom w:val="0"/>
              <w:divBdr>
                <w:top w:val="none" w:sz="0" w:space="0" w:color="auto"/>
                <w:left w:val="none" w:sz="0" w:space="0" w:color="auto"/>
                <w:bottom w:val="none" w:sz="0" w:space="0" w:color="auto"/>
                <w:right w:val="none" w:sz="0" w:space="0" w:color="auto"/>
              </w:divBdr>
            </w:div>
            <w:div w:id="1233589853">
              <w:marLeft w:val="0"/>
              <w:marRight w:val="0"/>
              <w:marTop w:val="0"/>
              <w:marBottom w:val="0"/>
              <w:divBdr>
                <w:top w:val="none" w:sz="0" w:space="0" w:color="auto"/>
                <w:left w:val="none" w:sz="0" w:space="0" w:color="auto"/>
                <w:bottom w:val="none" w:sz="0" w:space="0" w:color="auto"/>
                <w:right w:val="none" w:sz="0" w:space="0" w:color="auto"/>
              </w:divBdr>
            </w:div>
            <w:div w:id="2006588983">
              <w:marLeft w:val="0"/>
              <w:marRight w:val="0"/>
              <w:marTop w:val="0"/>
              <w:marBottom w:val="0"/>
              <w:divBdr>
                <w:top w:val="none" w:sz="0" w:space="0" w:color="auto"/>
                <w:left w:val="none" w:sz="0" w:space="0" w:color="auto"/>
                <w:bottom w:val="none" w:sz="0" w:space="0" w:color="auto"/>
                <w:right w:val="none" w:sz="0" w:space="0" w:color="auto"/>
              </w:divBdr>
            </w:div>
            <w:div w:id="722752117">
              <w:marLeft w:val="0"/>
              <w:marRight w:val="0"/>
              <w:marTop w:val="0"/>
              <w:marBottom w:val="0"/>
              <w:divBdr>
                <w:top w:val="none" w:sz="0" w:space="0" w:color="auto"/>
                <w:left w:val="none" w:sz="0" w:space="0" w:color="auto"/>
                <w:bottom w:val="none" w:sz="0" w:space="0" w:color="auto"/>
                <w:right w:val="none" w:sz="0" w:space="0" w:color="auto"/>
              </w:divBdr>
            </w:div>
            <w:div w:id="86850171">
              <w:marLeft w:val="0"/>
              <w:marRight w:val="0"/>
              <w:marTop w:val="0"/>
              <w:marBottom w:val="0"/>
              <w:divBdr>
                <w:top w:val="none" w:sz="0" w:space="0" w:color="auto"/>
                <w:left w:val="none" w:sz="0" w:space="0" w:color="auto"/>
                <w:bottom w:val="none" w:sz="0" w:space="0" w:color="auto"/>
                <w:right w:val="none" w:sz="0" w:space="0" w:color="auto"/>
              </w:divBdr>
            </w:div>
            <w:div w:id="655501991">
              <w:marLeft w:val="0"/>
              <w:marRight w:val="0"/>
              <w:marTop w:val="0"/>
              <w:marBottom w:val="0"/>
              <w:divBdr>
                <w:top w:val="none" w:sz="0" w:space="0" w:color="auto"/>
                <w:left w:val="none" w:sz="0" w:space="0" w:color="auto"/>
                <w:bottom w:val="none" w:sz="0" w:space="0" w:color="auto"/>
                <w:right w:val="none" w:sz="0" w:space="0" w:color="auto"/>
              </w:divBdr>
            </w:div>
            <w:div w:id="1526290436">
              <w:marLeft w:val="0"/>
              <w:marRight w:val="0"/>
              <w:marTop w:val="0"/>
              <w:marBottom w:val="0"/>
              <w:divBdr>
                <w:top w:val="none" w:sz="0" w:space="0" w:color="auto"/>
                <w:left w:val="none" w:sz="0" w:space="0" w:color="auto"/>
                <w:bottom w:val="none" w:sz="0" w:space="0" w:color="auto"/>
                <w:right w:val="none" w:sz="0" w:space="0" w:color="auto"/>
              </w:divBdr>
            </w:div>
            <w:div w:id="1058095526">
              <w:marLeft w:val="0"/>
              <w:marRight w:val="0"/>
              <w:marTop w:val="0"/>
              <w:marBottom w:val="0"/>
              <w:divBdr>
                <w:top w:val="none" w:sz="0" w:space="0" w:color="auto"/>
                <w:left w:val="none" w:sz="0" w:space="0" w:color="auto"/>
                <w:bottom w:val="none" w:sz="0" w:space="0" w:color="auto"/>
                <w:right w:val="none" w:sz="0" w:space="0" w:color="auto"/>
              </w:divBdr>
            </w:div>
            <w:div w:id="369767016">
              <w:marLeft w:val="0"/>
              <w:marRight w:val="0"/>
              <w:marTop w:val="0"/>
              <w:marBottom w:val="0"/>
              <w:divBdr>
                <w:top w:val="none" w:sz="0" w:space="0" w:color="auto"/>
                <w:left w:val="none" w:sz="0" w:space="0" w:color="auto"/>
                <w:bottom w:val="none" w:sz="0" w:space="0" w:color="auto"/>
                <w:right w:val="none" w:sz="0" w:space="0" w:color="auto"/>
              </w:divBdr>
            </w:div>
            <w:div w:id="1183322047">
              <w:marLeft w:val="0"/>
              <w:marRight w:val="0"/>
              <w:marTop w:val="0"/>
              <w:marBottom w:val="0"/>
              <w:divBdr>
                <w:top w:val="none" w:sz="0" w:space="0" w:color="auto"/>
                <w:left w:val="none" w:sz="0" w:space="0" w:color="auto"/>
                <w:bottom w:val="none" w:sz="0" w:space="0" w:color="auto"/>
                <w:right w:val="none" w:sz="0" w:space="0" w:color="auto"/>
              </w:divBdr>
            </w:div>
            <w:div w:id="236478142">
              <w:marLeft w:val="0"/>
              <w:marRight w:val="0"/>
              <w:marTop w:val="0"/>
              <w:marBottom w:val="0"/>
              <w:divBdr>
                <w:top w:val="none" w:sz="0" w:space="0" w:color="auto"/>
                <w:left w:val="none" w:sz="0" w:space="0" w:color="auto"/>
                <w:bottom w:val="none" w:sz="0" w:space="0" w:color="auto"/>
                <w:right w:val="none" w:sz="0" w:space="0" w:color="auto"/>
              </w:divBdr>
            </w:div>
            <w:div w:id="1010108707">
              <w:marLeft w:val="0"/>
              <w:marRight w:val="0"/>
              <w:marTop w:val="0"/>
              <w:marBottom w:val="0"/>
              <w:divBdr>
                <w:top w:val="none" w:sz="0" w:space="0" w:color="auto"/>
                <w:left w:val="none" w:sz="0" w:space="0" w:color="auto"/>
                <w:bottom w:val="none" w:sz="0" w:space="0" w:color="auto"/>
                <w:right w:val="none" w:sz="0" w:space="0" w:color="auto"/>
              </w:divBdr>
            </w:div>
            <w:div w:id="369692078">
              <w:marLeft w:val="0"/>
              <w:marRight w:val="0"/>
              <w:marTop w:val="0"/>
              <w:marBottom w:val="0"/>
              <w:divBdr>
                <w:top w:val="none" w:sz="0" w:space="0" w:color="auto"/>
                <w:left w:val="none" w:sz="0" w:space="0" w:color="auto"/>
                <w:bottom w:val="none" w:sz="0" w:space="0" w:color="auto"/>
                <w:right w:val="none" w:sz="0" w:space="0" w:color="auto"/>
              </w:divBdr>
            </w:div>
            <w:div w:id="1398741959">
              <w:marLeft w:val="0"/>
              <w:marRight w:val="0"/>
              <w:marTop w:val="0"/>
              <w:marBottom w:val="0"/>
              <w:divBdr>
                <w:top w:val="none" w:sz="0" w:space="0" w:color="auto"/>
                <w:left w:val="none" w:sz="0" w:space="0" w:color="auto"/>
                <w:bottom w:val="none" w:sz="0" w:space="0" w:color="auto"/>
                <w:right w:val="none" w:sz="0" w:space="0" w:color="auto"/>
              </w:divBdr>
            </w:div>
            <w:div w:id="572590955">
              <w:marLeft w:val="0"/>
              <w:marRight w:val="0"/>
              <w:marTop w:val="0"/>
              <w:marBottom w:val="0"/>
              <w:divBdr>
                <w:top w:val="none" w:sz="0" w:space="0" w:color="auto"/>
                <w:left w:val="none" w:sz="0" w:space="0" w:color="auto"/>
                <w:bottom w:val="none" w:sz="0" w:space="0" w:color="auto"/>
                <w:right w:val="none" w:sz="0" w:space="0" w:color="auto"/>
              </w:divBdr>
            </w:div>
            <w:div w:id="26491564">
              <w:marLeft w:val="0"/>
              <w:marRight w:val="0"/>
              <w:marTop w:val="0"/>
              <w:marBottom w:val="0"/>
              <w:divBdr>
                <w:top w:val="none" w:sz="0" w:space="0" w:color="auto"/>
                <w:left w:val="none" w:sz="0" w:space="0" w:color="auto"/>
                <w:bottom w:val="none" w:sz="0" w:space="0" w:color="auto"/>
                <w:right w:val="none" w:sz="0" w:space="0" w:color="auto"/>
              </w:divBdr>
            </w:div>
            <w:div w:id="1629781849">
              <w:marLeft w:val="0"/>
              <w:marRight w:val="0"/>
              <w:marTop w:val="0"/>
              <w:marBottom w:val="0"/>
              <w:divBdr>
                <w:top w:val="none" w:sz="0" w:space="0" w:color="auto"/>
                <w:left w:val="none" w:sz="0" w:space="0" w:color="auto"/>
                <w:bottom w:val="none" w:sz="0" w:space="0" w:color="auto"/>
                <w:right w:val="none" w:sz="0" w:space="0" w:color="auto"/>
              </w:divBdr>
            </w:div>
            <w:div w:id="914899191">
              <w:marLeft w:val="0"/>
              <w:marRight w:val="0"/>
              <w:marTop w:val="0"/>
              <w:marBottom w:val="0"/>
              <w:divBdr>
                <w:top w:val="none" w:sz="0" w:space="0" w:color="auto"/>
                <w:left w:val="none" w:sz="0" w:space="0" w:color="auto"/>
                <w:bottom w:val="none" w:sz="0" w:space="0" w:color="auto"/>
                <w:right w:val="none" w:sz="0" w:space="0" w:color="auto"/>
              </w:divBdr>
            </w:div>
            <w:div w:id="1496727876">
              <w:marLeft w:val="0"/>
              <w:marRight w:val="0"/>
              <w:marTop w:val="0"/>
              <w:marBottom w:val="0"/>
              <w:divBdr>
                <w:top w:val="none" w:sz="0" w:space="0" w:color="auto"/>
                <w:left w:val="none" w:sz="0" w:space="0" w:color="auto"/>
                <w:bottom w:val="none" w:sz="0" w:space="0" w:color="auto"/>
                <w:right w:val="none" w:sz="0" w:space="0" w:color="auto"/>
              </w:divBdr>
            </w:div>
            <w:div w:id="2025011623">
              <w:marLeft w:val="0"/>
              <w:marRight w:val="0"/>
              <w:marTop w:val="0"/>
              <w:marBottom w:val="0"/>
              <w:divBdr>
                <w:top w:val="none" w:sz="0" w:space="0" w:color="auto"/>
                <w:left w:val="none" w:sz="0" w:space="0" w:color="auto"/>
                <w:bottom w:val="none" w:sz="0" w:space="0" w:color="auto"/>
                <w:right w:val="none" w:sz="0" w:space="0" w:color="auto"/>
              </w:divBdr>
            </w:div>
            <w:div w:id="1232616935">
              <w:marLeft w:val="0"/>
              <w:marRight w:val="0"/>
              <w:marTop w:val="0"/>
              <w:marBottom w:val="0"/>
              <w:divBdr>
                <w:top w:val="none" w:sz="0" w:space="0" w:color="auto"/>
                <w:left w:val="none" w:sz="0" w:space="0" w:color="auto"/>
                <w:bottom w:val="none" w:sz="0" w:space="0" w:color="auto"/>
                <w:right w:val="none" w:sz="0" w:space="0" w:color="auto"/>
              </w:divBdr>
            </w:div>
            <w:div w:id="1738629181">
              <w:marLeft w:val="0"/>
              <w:marRight w:val="0"/>
              <w:marTop w:val="0"/>
              <w:marBottom w:val="0"/>
              <w:divBdr>
                <w:top w:val="none" w:sz="0" w:space="0" w:color="auto"/>
                <w:left w:val="none" w:sz="0" w:space="0" w:color="auto"/>
                <w:bottom w:val="none" w:sz="0" w:space="0" w:color="auto"/>
                <w:right w:val="none" w:sz="0" w:space="0" w:color="auto"/>
              </w:divBdr>
            </w:div>
            <w:div w:id="716441620">
              <w:marLeft w:val="0"/>
              <w:marRight w:val="0"/>
              <w:marTop w:val="0"/>
              <w:marBottom w:val="0"/>
              <w:divBdr>
                <w:top w:val="none" w:sz="0" w:space="0" w:color="auto"/>
                <w:left w:val="none" w:sz="0" w:space="0" w:color="auto"/>
                <w:bottom w:val="none" w:sz="0" w:space="0" w:color="auto"/>
                <w:right w:val="none" w:sz="0" w:space="0" w:color="auto"/>
              </w:divBdr>
            </w:div>
            <w:div w:id="1865508722">
              <w:marLeft w:val="0"/>
              <w:marRight w:val="0"/>
              <w:marTop w:val="0"/>
              <w:marBottom w:val="0"/>
              <w:divBdr>
                <w:top w:val="none" w:sz="0" w:space="0" w:color="auto"/>
                <w:left w:val="none" w:sz="0" w:space="0" w:color="auto"/>
                <w:bottom w:val="none" w:sz="0" w:space="0" w:color="auto"/>
                <w:right w:val="none" w:sz="0" w:space="0" w:color="auto"/>
              </w:divBdr>
            </w:div>
            <w:div w:id="669602303">
              <w:marLeft w:val="0"/>
              <w:marRight w:val="0"/>
              <w:marTop w:val="0"/>
              <w:marBottom w:val="0"/>
              <w:divBdr>
                <w:top w:val="none" w:sz="0" w:space="0" w:color="auto"/>
                <w:left w:val="none" w:sz="0" w:space="0" w:color="auto"/>
                <w:bottom w:val="none" w:sz="0" w:space="0" w:color="auto"/>
                <w:right w:val="none" w:sz="0" w:space="0" w:color="auto"/>
              </w:divBdr>
            </w:div>
            <w:div w:id="1433630039">
              <w:marLeft w:val="0"/>
              <w:marRight w:val="0"/>
              <w:marTop w:val="0"/>
              <w:marBottom w:val="0"/>
              <w:divBdr>
                <w:top w:val="none" w:sz="0" w:space="0" w:color="auto"/>
                <w:left w:val="none" w:sz="0" w:space="0" w:color="auto"/>
                <w:bottom w:val="none" w:sz="0" w:space="0" w:color="auto"/>
                <w:right w:val="none" w:sz="0" w:space="0" w:color="auto"/>
              </w:divBdr>
            </w:div>
            <w:div w:id="1095516638">
              <w:marLeft w:val="0"/>
              <w:marRight w:val="0"/>
              <w:marTop w:val="0"/>
              <w:marBottom w:val="0"/>
              <w:divBdr>
                <w:top w:val="none" w:sz="0" w:space="0" w:color="auto"/>
                <w:left w:val="none" w:sz="0" w:space="0" w:color="auto"/>
                <w:bottom w:val="none" w:sz="0" w:space="0" w:color="auto"/>
                <w:right w:val="none" w:sz="0" w:space="0" w:color="auto"/>
              </w:divBdr>
            </w:div>
            <w:div w:id="1932008772">
              <w:marLeft w:val="0"/>
              <w:marRight w:val="0"/>
              <w:marTop w:val="0"/>
              <w:marBottom w:val="0"/>
              <w:divBdr>
                <w:top w:val="none" w:sz="0" w:space="0" w:color="auto"/>
                <w:left w:val="none" w:sz="0" w:space="0" w:color="auto"/>
                <w:bottom w:val="none" w:sz="0" w:space="0" w:color="auto"/>
                <w:right w:val="none" w:sz="0" w:space="0" w:color="auto"/>
              </w:divBdr>
            </w:div>
            <w:div w:id="1173645928">
              <w:marLeft w:val="0"/>
              <w:marRight w:val="0"/>
              <w:marTop w:val="0"/>
              <w:marBottom w:val="0"/>
              <w:divBdr>
                <w:top w:val="none" w:sz="0" w:space="0" w:color="auto"/>
                <w:left w:val="none" w:sz="0" w:space="0" w:color="auto"/>
                <w:bottom w:val="none" w:sz="0" w:space="0" w:color="auto"/>
                <w:right w:val="none" w:sz="0" w:space="0" w:color="auto"/>
              </w:divBdr>
            </w:div>
            <w:div w:id="918707775">
              <w:marLeft w:val="0"/>
              <w:marRight w:val="0"/>
              <w:marTop w:val="0"/>
              <w:marBottom w:val="0"/>
              <w:divBdr>
                <w:top w:val="none" w:sz="0" w:space="0" w:color="auto"/>
                <w:left w:val="none" w:sz="0" w:space="0" w:color="auto"/>
                <w:bottom w:val="none" w:sz="0" w:space="0" w:color="auto"/>
                <w:right w:val="none" w:sz="0" w:space="0" w:color="auto"/>
              </w:divBdr>
            </w:div>
            <w:div w:id="1253121142">
              <w:marLeft w:val="0"/>
              <w:marRight w:val="0"/>
              <w:marTop w:val="0"/>
              <w:marBottom w:val="0"/>
              <w:divBdr>
                <w:top w:val="none" w:sz="0" w:space="0" w:color="auto"/>
                <w:left w:val="none" w:sz="0" w:space="0" w:color="auto"/>
                <w:bottom w:val="none" w:sz="0" w:space="0" w:color="auto"/>
                <w:right w:val="none" w:sz="0" w:space="0" w:color="auto"/>
              </w:divBdr>
            </w:div>
            <w:div w:id="2043168435">
              <w:marLeft w:val="0"/>
              <w:marRight w:val="0"/>
              <w:marTop w:val="0"/>
              <w:marBottom w:val="0"/>
              <w:divBdr>
                <w:top w:val="none" w:sz="0" w:space="0" w:color="auto"/>
                <w:left w:val="none" w:sz="0" w:space="0" w:color="auto"/>
                <w:bottom w:val="none" w:sz="0" w:space="0" w:color="auto"/>
                <w:right w:val="none" w:sz="0" w:space="0" w:color="auto"/>
              </w:divBdr>
            </w:div>
            <w:div w:id="1425374442">
              <w:marLeft w:val="0"/>
              <w:marRight w:val="0"/>
              <w:marTop w:val="0"/>
              <w:marBottom w:val="0"/>
              <w:divBdr>
                <w:top w:val="none" w:sz="0" w:space="0" w:color="auto"/>
                <w:left w:val="none" w:sz="0" w:space="0" w:color="auto"/>
                <w:bottom w:val="none" w:sz="0" w:space="0" w:color="auto"/>
                <w:right w:val="none" w:sz="0" w:space="0" w:color="auto"/>
              </w:divBdr>
            </w:div>
            <w:div w:id="1490052961">
              <w:marLeft w:val="0"/>
              <w:marRight w:val="0"/>
              <w:marTop w:val="0"/>
              <w:marBottom w:val="0"/>
              <w:divBdr>
                <w:top w:val="none" w:sz="0" w:space="0" w:color="auto"/>
                <w:left w:val="none" w:sz="0" w:space="0" w:color="auto"/>
                <w:bottom w:val="none" w:sz="0" w:space="0" w:color="auto"/>
                <w:right w:val="none" w:sz="0" w:space="0" w:color="auto"/>
              </w:divBdr>
            </w:div>
            <w:div w:id="615795567">
              <w:marLeft w:val="0"/>
              <w:marRight w:val="0"/>
              <w:marTop w:val="0"/>
              <w:marBottom w:val="0"/>
              <w:divBdr>
                <w:top w:val="none" w:sz="0" w:space="0" w:color="auto"/>
                <w:left w:val="none" w:sz="0" w:space="0" w:color="auto"/>
                <w:bottom w:val="none" w:sz="0" w:space="0" w:color="auto"/>
                <w:right w:val="none" w:sz="0" w:space="0" w:color="auto"/>
              </w:divBdr>
            </w:div>
            <w:div w:id="265580714">
              <w:marLeft w:val="0"/>
              <w:marRight w:val="0"/>
              <w:marTop w:val="0"/>
              <w:marBottom w:val="0"/>
              <w:divBdr>
                <w:top w:val="none" w:sz="0" w:space="0" w:color="auto"/>
                <w:left w:val="none" w:sz="0" w:space="0" w:color="auto"/>
                <w:bottom w:val="none" w:sz="0" w:space="0" w:color="auto"/>
                <w:right w:val="none" w:sz="0" w:space="0" w:color="auto"/>
              </w:divBdr>
            </w:div>
            <w:div w:id="1121921440">
              <w:marLeft w:val="0"/>
              <w:marRight w:val="0"/>
              <w:marTop w:val="0"/>
              <w:marBottom w:val="0"/>
              <w:divBdr>
                <w:top w:val="none" w:sz="0" w:space="0" w:color="auto"/>
                <w:left w:val="none" w:sz="0" w:space="0" w:color="auto"/>
                <w:bottom w:val="none" w:sz="0" w:space="0" w:color="auto"/>
                <w:right w:val="none" w:sz="0" w:space="0" w:color="auto"/>
              </w:divBdr>
            </w:div>
            <w:div w:id="1864129164">
              <w:marLeft w:val="0"/>
              <w:marRight w:val="0"/>
              <w:marTop w:val="0"/>
              <w:marBottom w:val="0"/>
              <w:divBdr>
                <w:top w:val="none" w:sz="0" w:space="0" w:color="auto"/>
                <w:left w:val="none" w:sz="0" w:space="0" w:color="auto"/>
                <w:bottom w:val="none" w:sz="0" w:space="0" w:color="auto"/>
                <w:right w:val="none" w:sz="0" w:space="0" w:color="auto"/>
              </w:divBdr>
            </w:div>
            <w:div w:id="1437168202">
              <w:marLeft w:val="0"/>
              <w:marRight w:val="0"/>
              <w:marTop w:val="0"/>
              <w:marBottom w:val="0"/>
              <w:divBdr>
                <w:top w:val="none" w:sz="0" w:space="0" w:color="auto"/>
                <w:left w:val="none" w:sz="0" w:space="0" w:color="auto"/>
                <w:bottom w:val="none" w:sz="0" w:space="0" w:color="auto"/>
                <w:right w:val="none" w:sz="0" w:space="0" w:color="auto"/>
              </w:divBdr>
            </w:div>
            <w:div w:id="978075740">
              <w:marLeft w:val="0"/>
              <w:marRight w:val="0"/>
              <w:marTop w:val="0"/>
              <w:marBottom w:val="0"/>
              <w:divBdr>
                <w:top w:val="none" w:sz="0" w:space="0" w:color="auto"/>
                <w:left w:val="none" w:sz="0" w:space="0" w:color="auto"/>
                <w:bottom w:val="none" w:sz="0" w:space="0" w:color="auto"/>
                <w:right w:val="none" w:sz="0" w:space="0" w:color="auto"/>
              </w:divBdr>
            </w:div>
            <w:div w:id="808547424">
              <w:marLeft w:val="0"/>
              <w:marRight w:val="0"/>
              <w:marTop w:val="0"/>
              <w:marBottom w:val="0"/>
              <w:divBdr>
                <w:top w:val="none" w:sz="0" w:space="0" w:color="auto"/>
                <w:left w:val="none" w:sz="0" w:space="0" w:color="auto"/>
                <w:bottom w:val="none" w:sz="0" w:space="0" w:color="auto"/>
                <w:right w:val="none" w:sz="0" w:space="0" w:color="auto"/>
              </w:divBdr>
            </w:div>
            <w:div w:id="545684056">
              <w:marLeft w:val="0"/>
              <w:marRight w:val="0"/>
              <w:marTop w:val="0"/>
              <w:marBottom w:val="0"/>
              <w:divBdr>
                <w:top w:val="none" w:sz="0" w:space="0" w:color="auto"/>
                <w:left w:val="none" w:sz="0" w:space="0" w:color="auto"/>
                <w:bottom w:val="none" w:sz="0" w:space="0" w:color="auto"/>
                <w:right w:val="none" w:sz="0" w:space="0" w:color="auto"/>
              </w:divBdr>
            </w:div>
            <w:div w:id="617487476">
              <w:marLeft w:val="0"/>
              <w:marRight w:val="0"/>
              <w:marTop w:val="0"/>
              <w:marBottom w:val="0"/>
              <w:divBdr>
                <w:top w:val="none" w:sz="0" w:space="0" w:color="auto"/>
                <w:left w:val="none" w:sz="0" w:space="0" w:color="auto"/>
                <w:bottom w:val="none" w:sz="0" w:space="0" w:color="auto"/>
                <w:right w:val="none" w:sz="0" w:space="0" w:color="auto"/>
              </w:divBdr>
            </w:div>
            <w:div w:id="481579328">
              <w:marLeft w:val="0"/>
              <w:marRight w:val="0"/>
              <w:marTop w:val="0"/>
              <w:marBottom w:val="0"/>
              <w:divBdr>
                <w:top w:val="none" w:sz="0" w:space="0" w:color="auto"/>
                <w:left w:val="none" w:sz="0" w:space="0" w:color="auto"/>
                <w:bottom w:val="none" w:sz="0" w:space="0" w:color="auto"/>
                <w:right w:val="none" w:sz="0" w:space="0" w:color="auto"/>
              </w:divBdr>
            </w:div>
            <w:div w:id="517817038">
              <w:marLeft w:val="0"/>
              <w:marRight w:val="0"/>
              <w:marTop w:val="0"/>
              <w:marBottom w:val="0"/>
              <w:divBdr>
                <w:top w:val="none" w:sz="0" w:space="0" w:color="auto"/>
                <w:left w:val="none" w:sz="0" w:space="0" w:color="auto"/>
                <w:bottom w:val="none" w:sz="0" w:space="0" w:color="auto"/>
                <w:right w:val="none" w:sz="0" w:space="0" w:color="auto"/>
              </w:divBdr>
            </w:div>
            <w:div w:id="2075230031">
              <w:marLeft w:val="0"/>
              <w:marRight w:val="0"/>
              <w:marTop w:val="0"/>
              <w:marBottom w:val="0"/>
              <w:divBdr>
                <w:top w:val="none" w:sz="0" w:space="0" w:color="auto"/>
                <w:left w:val="none" w:sz="0" w:space="0" w:color="auto"/>
                <w:bottom w:val="none" w:sz="0" w:space="0" w:color="auto"/>
                <w:right w:val="none" w:sz="0" w:space="0" w:color="auto"/>
              </w:divBdr>
            </w:div>
            <w:div w:id="725571452">
              <w:marLeft w:val="0"/>
              <w:marRight w:val="0"/>
              <w:marTop w:val="0"/>
              <w:marBottom w:val="0"/>
              <w:divBdr>
                <w:top w:val="none" w:sz="0" w:space="0" w:color="auto"/>
                <w:left w:val="none" w:sz="0" w:space="0" w:color="auto"/>
                <w:bottom w:val="none" w:sz="0" w:space="0" w:color="auto"/>
                <w:right w:val="none" w:sz="0" w:space="0" w:color="auto"/>
              </w:divBdr>
            </w:div>
            <w:div w:id="1164591880">
              <w:marLeft w:val="0"/>
              <w:marRight w:val="0"/>
              <w:marTop w:val="0"/>
              <w:marBottom w:val="0"/>
              <w:divBdr>
                <w:top w:val="none" w:sz="0" w:space="0" w:color="auto"/>
                <w:left w:val="none" w:sz="0" w:space="0" w:color="auto"/>
                <w:bottom w:val="none" w:sz="0" w:space="0" w:color="auto"/>
                <w:right w:val="none" w:sz="0" w:space="0" w:color="auto"/>
              </w:divBdr>
            </w:div>
            <w:div w:id="588005651">
              <w:marLeft w:val="0"/>
              <w:marRight w:val="0"/>
              <w:marTop w:val="0"/>
              <w:marBottom w:val="0"/>
              <w:divBdr>
                <w:top w:val="none" w:sz="0" w:space="0" w:color="auto"/>
                <w:left w:val="none" w:sz="0" w:space="0" w:color="auto"/>
                <w:bottom w:val="none" w:sz="0" w:space="0" w:color="auto"/>
                <w:right w:val="none" w:sz="0" w:space="0" w:color="auto"/>
              </w:divBdr>
            </w:div>
            <w:div w:id="406658967">
              <w:marLeft w:val="0"/>
              <w:marRight w:val="0"/>
              <w:marTop w:val="0"/>
              <w:marBottom w:val="0"/>
              <w:divBdr>
                <w:top w:val="none" w:sz="0" w:space="0" w:color="auto"/>
                <w:left w:val="none" w:sz="0" w:space="0" w:color="auto"/>
                <w:bottom w:val="none" w:sz="0" w:space="0" w:color="auto"/>
                <w:right w:val="none" w:sz="0" w:space="0" w:color="auto"/>
              </w:divBdr>
            </w:div>
            <w:div w:id="19295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0217">
      <w:bodyDiv w:val="1"/>
      <w:marLeft w:val="0"/>
      <w:marRight w:val="0"/>
      <w:marTop w:val="0"/>
      <w:marBottom w:val="0"/>
      <w:divBdr>
        <w:top w:val="none" w:sz="0" w:space="0" w:color="auto"/>
        <w:left w:val="none" w:sz="0" w:space="0" w:color="auto"/>
        <w:bottom w:val="none" w:sz="0" w:space="0" w:color="auto"/>
        <w:right w:val="none" w:sz="0" w:space="0" w:color="auto"/>
      </w:divBdr>
      <w:divsChild>
        <w:div w:id="1788619424">
          <w:marLeft w:val="0"/>
          <w:marRight w:val="0"/>
          <w:marTop w:val="0"/>
          <w:marBottom w:val="0"/>
          <w:divBdr>
            <w:top w:val="none" w:sz="0" w:space="0" w:color="auto"/>
            <w:left w:val="none" w:sz="0" w:space="0" w:color="auto"/>
            <w:bottom w:val="none" w:sz="0" w:space="0" w:color="auto"/>
            <w:right w:val="none" w:sz="0" w:space="0" w:color="auto"/>
          </w:divBdr>
          <w:divsChild>
            <w:div w:id="559630956">
              <w:marLeft w:val="0"/>
              <w:marRight w:val="0"/>
              <w:marTop w:val="0"/>
              <w:marBottom w:val="0"/>
              <w:divBdr>
                <w:top w:val="none" w:sz="0" w:space="0" w:color="auto"/>
                <w:left w:val="none" w:sz="0" w:space="0" w:color="auto"/>
                <w:bottom w:val="none" w:sz="0" w:space="0" w:color="auto"/>
                <w:right w:val="none" w:sz="0" w:space="0" w:color="auto"/>
              </w:divBdr>
            </w:div>
            <w:div w:id="913665240">
              <w:marLeft w:val="0"/>
              <w:marRight w:val="0"/>
              <w:marTop w:val="0"/>
              <w:marBottom w:val="0"/>
              <w:divBdr>
                <w:top w:val="none" w:sz="0" w:space="0" w:color="auto"/>
                <w:left w:val="none" w:sz="0" w:space="0" w:color="auto"/>
                <w:bottom w:val="none" w:sz="0" w:space="0" w:color="auto"/>
                <w:right w:val="none" w:sz="0" w:space="0" w:color="auto"/>
              </w:divBdr>
            </w:div>
            <w:div w:id="1009455264">
              <w:marLeft w:val="0"/>
              <w:marRight w:val="0"/>
              <w:marTop w:val="0"/>
              <w:marBottom w:val="0"/>
              <w:divBdr>
                <w:top w:val="none" w:sz="0" w:space="0" w:color="auto"/>
                <w:left w:val="none" w:sz="0" w:space="0" w:color="auto"/>
                <w:bottom w:val="none" w:sz="0" w:space="0" w:color="auto"/>
                <w:right w:val="none" w:sz="0" w:space="0" w:color="auto"/>
              </w:divBdr>
            </w:div>
            <w:div w:id="1183742515">
              <w:marLeft w:val="0"/>
              <w:marRight w:val="0"/>
              <w:marTop w:val="0"/>
              <w:marBottom w:val="0"/>
              <w:divBdr>
                <w:top w:val="none" w:sz="0" w:space="0" w:color="auto"/>
                <w:left w:val="none" w:sz="0" w:space="0" w:color="auto"/>
                <w:bottom w:val="none" w:sz="0" w:space="0" w:color="auto"/>
                <w:right w:val="none" w:sz="0" w:space="0" w:color="auto"/>
              </w:divBdr>
            </w:div>
            <w:div w:id="742261030">
              <w:marLeft w:val="0"/>
              <w:marRight w:val="0"/>
              <w:marTop w:val="0"/>
              <w:marBottom w:val="0"/>
              <w:divBdr>
                <w:top w:val="none" w:sz="0" w:space="0" w:color="auto"/>
                <w:left w:val="none" w:sz="0" w:space="0" w:color="auto"/>
                <w:bottom w:val="none" w:sz="0" w:space="0" w:color="auto"/>
                <w:right w:val="none" w:sz="0" w:space="0" w:color="auto"/>
              </w:divBdr>
            </w:div>
            <w:div w:id="170605283">
              <w:marLeft w:val="0"/>
              <w:marRight w:val="0"/>
              <w:marTop w:val="0"/>
              <w:marBottom w:val="0"/>
              <w:divBdr>
                <w:top w:val="none" w:sz="0" w:space="0" w:color="auto"/>
                <w:left w:val="none" w:sz="0" w:space="0" w:color="auto"/>
                <w:bottom w:val="none" w:sz="0" w:space="0" w:color="auto"/>
                <w:right w:val="none" w:sz="0" w:space="0" w:color="auto"/>
              </w:divBdr>
            </w:div>
            <w:div w:id="484707008">
              <w:marLeft w:val="0"/>
              <w:marRight w:val="0"/>
              <w:marTop w:val="0"/>
              <w:marBottom w:val="0"/>
              <w:divBdr>
                <w:top w:val="none" w:sz="0" w:space="0" w:color="auto"/>
                <w:left w:val="none" w:sz="0" w:space="0" w:color="auto"/>
                <w:bottom w:val="none" w:sz="0" w:space="0" w:color="auto"/>
                <w:right w:val="none" w:sz="0" w:space="0" w:color="auto"/>
              </w:divBdr>
            </w:div>
            <w:div w:id="6106807">
              <w:marLeft w:val="0"/>
              <w:marRight w:val="0"/>
              <w:marTop w:val="0"/>
              <w:marBottom w:val="0"/>
              <w:divBdr>
                <w:top w:val="none" w:sz="0" w:space="0" w:color="auto"/>
                <w:left w:val="none" w:sz="0" w:space="0" w:color="auto"/>
                <w:bottom w:val="none" w:sz="0" w:space="0" w:color="auto"/>
                <w:right w:val="none" w:sz="0" w:space="0" w:color="auto"/>
              </w:divBdr>
            </w:div>
            <w:div w:id="884102813">
              <w:marLeft w:val="0"/>
              <w:marRight w:val="0"/>
              <w:marTop w:val="0"/>
              <w:marBottom w:val="0"/>
              <w:divBdr>
                <w:top w:val="none" w:sz="0" w:space="0" w:color="auto"/>
                <w:left w:val="none" w:sz="0" w:space="0" w:color="auto"/>
                <w:bottom w:val="none" w:sz="0" w:space="0" w:color="auto"/>
                <w:right w:val="none" w:sz="0" w:space="0" w:color="auto"/>
              </w:divBdr>
            </w:div>
            <w:div w:id="1895459830">
              <w:marLeft w:val="0"/>
              <w:marRight w:val="0"/>
              <w:marTop w:val="0"/>
              <w:marBottom w:val="0"/>
              <w:divBdr>
                <w:top w:val="none" w:sz="0" w:space="0" w:color="auto"/>
                <w:left w:val="none" w:sz="0" w:space="0" w:color="auto"/>
                <w:bottom w:val="none" w:sz="0" w:space="0" w:color="auto"/>
                <w:right w:val="none" w:sz="0" w:space="0" w:color="auto"/>
              </w:divBdr>
            </w:div>
            <w:div w:id="1959143196">
              <w:marLeft w:val="0"/>
              <w:marRight w:val="0"/>
              <w:marTop w:val="0"/>
              <w:marBottom w:val="0"/>
              <w:divBdr>
                <w:top w:val="none" w:sz="0" w:space="0" w:color="auto"/>
                <w:left w:val="none" w:sz="0" w:space="0" w:color="auto"/>
                <w:bottom w:val="none" w:sz="0" w:space="0" w:color="auto"/>
                <w:right w:val="none" w:sz="0" w:space="0" w:color="auto"/>
              </w:divBdr>
            </w:div>
            <w:div w:id="2051108552">
              <w:marLeft w:val="0"/>
              <w:marRight w:val="0"/>
              <w:marTop w:val="0"/>
              <w:marBottom w:val="0"/>
              <w:divBdr>
                <w:top w:val="none" w:sz="0" w:space="0" w:color="auto"/>
                <w:left w:val="none" w:sz="0" w:space="0" w:color="auto"/>
                <w:bottom w:val="none" w:sz="0" w:space="0" w:color="auto"/>
                <w:right w:val="none" w:sz="0" w:space="0" w:color="auto"/>
              </w:divBdr>
            </w:div>
            <w:div w:id="182592989">
              <w:marLeft w:val="0"/>
              <w:marRight w:val="0"/>
              <w:marTop w:val="0"/>
              <w:marBottom w:val="0"/>
              <w:divBdr>
                <w:top w:val="none" w:sz="0" w:space="0" w:color="auto"/>
                <w:left w:val="none" w:sz="0" w:space="0" w:color="auto"/>
                <w:bottom w:val="none" w:sz="0" w:space="0" w:color="auto"/>
                <w:right w:val="none" w:sz="0" w:space="0" w:color="auto"/>
              </w:divBdr>
            </w:div>
            <w:div w:id="778912616">
              <w:marLeft w:val="0"/>
              <w:marRight w:val="0"/>
              <w:marTop w:val="0"/>
              <w:marBottom w:val="0"/>
              <w:divBdr>
                <w:top w:val="none" w:sz="0" w:space="0" w:color="auto"/>
                <w:left w:val="none" w:sz="0" w:space="0" w:color="auto"/>
                <w:bottom w:val="none" w:sz="0" w:space="0" w:color="auto"/>
                <w:right w:val="none" w:sz="0" w:space="0" w:color="auto"/>
              </w:divBdr>
            </w:div>
            <w:div w:id="20017603">
              <w:marLeft w:val="0"/>
              <w:marRight w:val="0"/>
              <w:marTop w:val="0"/>
              <w:marBottom w:val="0"/>
              <w:divBdr>
                <w:top w:val="none" w:sz="0" w:space="0" w:color="auto"/>
                <w:left w:val="none" w:sz="0" w:space="0" w:color="auto"/>
                <w:bottom w:val="none" w:sz="0" w:space="0" w:color="auto"/>
                <w:right w:val="none" w:sz="0" w:space="0" w:color="auto"/>
              </w:divBdr>
            </w:div>
            <w:div w:id="2046520147">
              <w:marLeft w:val="0"/>
              <w:marRight w:val="0"/>
              <w:marTop w:val="0"/>
              <w:marBottom w:val="0"/>
              <w:divBdr>
                <w:top w:val="none" w:sz="0" w:space="0" w:color="auto"/>
                <w:left w:val="none" w:sz="0" w:space="0" w:color="auto"/>
                <w:bottom w:val="none" w:sz="0" w:space="0" w:color="auto"/>
                <w:right w:val="none" w:sz="0" w:space="0" w:color="auto"/>
              </w:divBdr>
            </w:div>
            <w:div w:id="1731266111">
              <w:marLeft w:val="0"/>
              <w:marRight w:val="0"/>
              <w:marTop w:val="0"/>
              <w:marBottom w:val="0"/>
              <w:divBdr>
                <w:top w:val="none" w:sz="0" w:space="0" w:color="auto"/>
                <w:left w:val="none" w:sz="0" w:space="0" w:color="auto"/>
                <w:bottom w:val="none" w:sz="0" w:space="0" w:color="auto"/>
                <w:right w:val="none" w:sz="0" w:space="0" w:color="auto"/>
              </w:divBdr>
            </w:div>
            <w:div w:id="996571800">
              <w:marLeft w:val="0"/>
              <w:marRight w:val="0"/>
              <w:marTop w:val="0"/>
              <w:marBottom w:val="0"/>
              <w:divBdr>
                <w:top w:val="none" w:sz="0" w:space="0" w:color="auto"/>
                <w:left w:val="none" w:sz="0" w:space="0" w:color="auto"/>
                <w:bottom w:val="none" w:sz="0" w:space="0" w:color="auto"/>
                <w:right w:val="none" w:sz="0" w:space="0" w:color="auto"/>
              </w:divBdr>
            </w:div>
            <w:div w:id="1481120954">
              <w:marLeft w:val="0"/>
              <w:marRight w:val="0"/>
              <w:marTop w:val="0"/>
              <w:marBottom w:val="0"/>
              <w:divBdr>
                <w:top w:val="none" w:sz="0" w:space="0" w:color="auto"/>
                <w:left w:val="none" w:sz="0" w:space="0" w:color="auto"/>
                <w:bottom w:val="none" w:sz="0" w:space="0" w:color="auto"/>
                <w:right w:val="none" w:sz="0" w:space="0" w:color="auto"/>
              </w:divBdr>
            </w:div>
            <w:div w:id="763300683">
              <w:marLeft w:val="0"/>
              <w:marRight w:val="0"/>
              <w:marTop w:val="0"/>
              <w:marBottom w:val="0"/>
              <w:divBdr>
                <w:top w:val="none" w:sz="0" w:space="0" w:color="auto"/>
                <w:left w:val="none" w:sz="0" w:space="0" w:color="auto"/>
                <w:bottom w:val="none" w:sz="0" w:space="0" w:color="auto"/>
                <w:right w:val="none" w:sz="0" w:space="0" w:color="auto"/>
              </w:divBdr>
            </w:div>
            <w:div w:id="1018309659">
              <w:marLeft w:val="0"/>
              <w:marRight w:val="0"/>
              <w:marTop w:val="0"/>
              <w:marBottom w:val="0"/>
              <w:divBdr>
                <w:top w:val="none" w:sz="0" w:space="0" w:color="auto"/>
                <w:left w:val="none" w:sz="0" w:space="0" w:color="auto"/>
                <w:bottom w:val="none" w:sz="0" w:space="0" w:color="auto"/>
                <w:right w:val="none" w:sz="0" w:space="0" w:color="auto"/>
              </w:divBdr>
            </w:div>
            <w:div w:id="210729020">
              <w:marLeft w:val="0"/>
              <w:marRight w:val="0"/>
              <w:marTop w:val="0"/>
              <w:marBottom w:val="0"/>
              <w:divBdr>
                <w:top w:val="none" w:sz="0" w:space="0" w:color="auto"/>
                <w:left w:val="none" w:sz="0" w:space="0" w:color="auto"/>
                <w:bottom w:val="none" w:sz="0" w:space="0" w:color="auto"/>
                <w:right w:val="none" w:sz="0" w:space="0" w:color="auto"/>
              </w:divBdr>
            </w:div>
            <w:div w:id="870872731">
              <w:marLeft w:val="0"/>
              <w:marRight w:val="0"/>
              <w:marTop w:val="0"/>
              <w:marBottom w:val="0"/>
              <w:divBdr>
                <w:top w:val="none" w:sz="0" w:space="0" w:color="auto"/>
                <w:left w:val="none" w:sz="0" w:space="0" w:color="auto"/>
                <w:bottom w:val="none" w:sz="0" w:space="0" w:color="auto"/>
                <w:right w:val="none" w:sz="0" w:space="0" w:color="auto"/>
              </w:divBdr>
            </w:div>
            <w:div w:id="1377316119">
              <w:marLeft w:val="0"/>
              <w:marRight w:val="0"/>
              <w:marTop w:val="0"/>
              <w:marBottom w:val="0"/>
              <w:divBdr>
                <w:top w:val="none" w:sz="0" w:space="0" w:color="auto"/>
                <w:left w:val="none" w:sz="0" w:space="0" w:color="auto"/>
                <w:bottom w:val="none" w:sz="0" w:space="0" w:color="auto"/>
                <w:right w:val="none" w:sz="0" w:space="0" w:color="auto"/>
              </w:divBdr>
            </w:div>
            <w:div w:id="1382360744">
              <w:marLeft w:val="0"/>
              <w:marRight w:val="0"/>
              <w:marTop w:val="0"/>
              <w:marBottom w:val="0"/>
              <w:divBdr>
                <w:top w:val="none" w:sz="0" w:space="0" w:color="auto"/>
                <w:left w:val="none" w:sz="0" w:space="0" w:color="auto"/>
                <w:bottom w:val="none" w:sz="0" w:space="0" w:color="auto"/>
                <w:right w:val="none" w:sz="0" w:space="0" w:color="auto"/>
              </w:divBdr>
            </w:div>
            <w:div w:id="448355920">
              <w:marLeft w:val="0"/>
              <w:marRight w:val="0"/>
              <w:marTop w:val="0"/>
              <w:marBottom w:val="0"/>
              <w:divBdr>
                <w:top w:val="none" w:sz="0" w:space="0" w:color="auto"/>
                <w:left w:val="none" w:sz="0" w:space="0" w:color="auto"/>
                <w:bottom w:val="none" w:sz="0" w:space="0" w:color="auto"/>
                <w:right w:val="none" w:sz="0" w:space="0" w:color="auto"/>
              </w:divBdr>
            </w:div>
            <w:div w:id="1314405377">
              <w:marLeft w:val="0"/>
              <w:marRight w:val="0"/>
              <w:marTop w:val="0"/>
              <w:marBottom w:val="0"/>
              <w:divBdr>
                <w:top w:val="none" w:sz="0" w:space="0" w:color="auto"/>
                <w:left w:val="none" w:sz="0" w:space="0" w:color="auto"/>
                <w:bottom w:val="none" w:sz="0" w:space="0" w:color="auto"/>
                <w:right w:val="none" w:sz="0" w:space="0" w:color="auto"/>
              </w:divBdr>
            </w:div>
            <w:div w:id="233589573">
              <w:marLeft w:val="0"/>
              <w:marRight w:val="0"/>
              <w:marTop w:val="0"/>
              <w:marBottom w:val="0"/>
              <w:divBdr>
                <w:top w:val="none" w:sz="0" w:space="0" w:color="auto"/>
                <w:left w:val="none" w:sz="0" w:space="0" w:color="auto"/>
                <w:bottom w:val="none" w:sz="0" w:space="0" w:color="auto"/>
                <w:right w:val="none" w:sz="0" w:space="0" w:color="auto"/>
              </w:divBdr>
            </w:div>
            <w:div w:id="799499781">
              <w:marLeft w:val="0"/>
              <w:marRight w:val="0"/>
              <w:marTop w:val="0"/>
              <w:marBottom w:val="0"/>
              <w:divBdr>
                <w:top w:val="none" w:sz="0" w:space="0" w:color="auto"/>
                <w:left w:val="none" w:sz="0" w:space="0" w:color="auto"/>
                <w:bottom w:val="none" w:sz="0" w:space="0" w:color="auto"/>
                <w:right w:val="none" w:sz="0" w:space="0" w:color="auto"/>
              </w:divBdr>
            </w:div>
            <w:div w:id="1931810869">
              <w:marLeft w:val="0"/>
              <w:marRight w:val="0"/>
              <w:marTop w:val="0"/>
              <w:marBottom w:val="0"/>
              <w:divBdr>
                <w:top w:val="none" w:sz="0" w:space="0" w:color="auto"/>
                <w:left w:val="none" w:sz="0" w:space="0" w:color="auto"/>
                <w:bottom w:val="none" w:sz="0" w:space="0" w:color="auto"/>
                <w:right w:val="none" w:sz="0" w:space="0" w:color="auto"/>
              </w:divBdr>
            </w:div>
            <w:div w:id="1128165979">
              <w:marLeft w:val="0"/>
              <w:marRight w:val="0"/>
              <w:marTop w:val="0"/>
              <w:marBottom w:val="0"/>
              <w:divBdr>
                <w:top w:val="none" w:sz="0" w:space="0" w:color="auto"/>
                <w:left w:val="none" w:sz="0" w:space="0" w:color="auto"/>
                <w:bottom w:val="none" w:sz="0" w:space="0" w:color="auto"/>
                <w:right w:val="none" w:sz="0" w:space="0" w:color="auto"/>
              </w:divBdr>
            </w:div>
            <w:div w:id="1100174856">
              <w:marLeft w:val="0"/>
              <w:marRight w:val="0"/>
              <w:marTop w:val="0"/>
              <w:marBottom w:val="0"/>
              <w:divBdr>
                <w:top w:val="none" w:sz="0" w:space="0" w:color="auto"/>
                <w:left w:val="none" w:sz="0" w:space="0" w:color="auto"/>
                <w:bottom w:val="none" w:sz="0" w:space="0" w:color="auto"/>
                <w:right w:val="none" w:sz="0" w:space="0" w:color="auto"/>
              </w:divBdr>
            </w:div>
            <w:div w:id="576325851">
              <w:marLeft w:val="0"/>
              <w:marRight w:val="0"/>
              <w:marTop w:val="0"/>
              <w:marBottom w:val="0"/>
              <w:divBdr>
                <w:top w:val="none" w:sz="0" w:space="0" w:color="auto"/>
                <w:left w:val="none" w:sz="0" w:space="0" w:color="auto"/>
                <w:bottom w:val="none" w:sz="0" w:space="0" w:color="auto"/>
                <w:right w:val="none" w:sz="0" w:space="0" w:color="auto"/>
              </w:divBdr>
            </w:div>
            <w:div w:id="979961859">
              <w:marLeft w:val="0"/>
              <w:marRight w:val="0"/>
              <w:marTop w:val="0"/>
              <w:marBottom w:val="0"/>
              <w:divBdr>
                <w:top w:val="none" w:sz="0" w:space="0" w:color="auto"/>
                <w:left w:val="none" w:sz="0" w:space="0" w:color="auto"/>
                <w:bottom w:val="none" w:sz="0" w:space="0" w:color="auto"/>
                <w:right w:val="none" w:sz="0" w:space="0" w:color="auto"/>
              </w:divBdr>
            </w:div>
            <w:div w:id="1404109634">
              <w:marLeft w:val="0"/>
              <w:marRight w:val="0"/>
              <w:marTop w:val="0"/>
              <w:marBottom w:val="0"/>
              <w:divBdr>
                <w:top w:val="none" w:sz="0" w:space="0" w:color="auto"/>
                <w:left w:val="none" w:sz="0" w:space="0" w:color="auto"/>
                <w:bottom w:val="none" w:sz="0" w:space="0" w:color="auto"/>
                <w:right w:val="none" w:sz="0" w:space="0" w:color="auto"/>
              </w:divBdr>
            </w:div>
            <w:div w:id="298994578">
              <w:marLeft w:val="0"/>
              <w:marRight w:val="0"/>
              <w:marTop w:val="0"/>
              <w:marBottom w:val="0"/>
              <w:divBdr>
                <w:top w:val="none" w:sz="0" w:space="0" w:color="auto"/>
                <w:left w:val="none" w:sz="0" w:space="0" w:color="auto"/>
                <w:bottom w:val="none" w:sz="0" w:space="0" w:color="auto"/>
                <w:right w:val="none" w:sz="0" w:space="0" w:color="auto"/>
              </w:divBdr>
            </w:div>
            <w:div w:id="1074670950">
              <w:marLeft w:val="0"/>
              <w:marRight w:val="0"/>
              <w:marTop w:val="0"/>
              <w:marBottom w:val="0"/>
              <w:divBdr>
                <w:top w:val="none" w:sz="0" w:space="0" w:color="auto"/>
                <w:left w:val="none" w:sz="0" w:space="0" w:color="auto"/>
                <w:bottom w:val="none" w:sz="0" w:space="0" w:color="auto"/>
                <w:right w:val="none" w:sz="0" w:space="0" w:color="auto"/>
              </w:divBdr>
            </w:div>
            <w:div w:id="894239177">
              <w:marLeft w:val="0"/>
              <w:marRight w:val="0"/>
              <w:marTop w:val="0"/>
              <w:marBottom w:val="0"/>
              <w:divBdr>
                <w:top w:val="none" w:sz="0" w:space="0" w:color="auto"/>
                <w:left w:val="none" w:sz="0" w:space="0" w:color="auto"/>
                <w:bottom w:val="none" w:sz="0" w:space="0" w:color="auto"/>
                <w:right w:val="none" w:sz="0" w:space="0" w:color="auto"/>
              </w:divBdr>
            </w:div>
            <w:div w:id="1989089520">
              <w:marLeft w:val="0"/>
              <w:marRight w:val="0"/>
              <w:marTop w:val="0"/>
              <w:marBottom w:val="0"/>
              <w:divBdr>
                <w:top w:val="none" w:sz="0" w:space="0" w:color="auto"/>
                <w:left w:val="none" w:sz="0" w:space="0" w:color="auto"/>
                <w:bottom w:val="none" w:sz="0" w:space="0" w:color="auto"/>
                <w:right w:val="none" w:sz="0" w:space="0" w:color="auto"/>
              </w:divBdr>
            </w:div>
            <w:div w:id="1132947162">
              <w:marLeft w:val="0"/>
              <w:marRight w:val="0"/>
              <w:marTop w:val="0"/>
              <w:marBottom w:val="0"/>
              <w:divBdr>
                <w:top w:val="none" w:sz="0" w:space="0" w:color="auto"/>
                <w:left w:val="none" w:sz="0" w:space="0" w:color="auto"/>
                <w:bottom w:val="none" w:sz="0" w:space="0" w:color="auto"/>
                <w:right w:val="none" w:sz="0" w:space="0" w:color="auto"/>
              </w:divBdr>
            </w:div>
            <w:div w:id="1750730430">
              <w:marLeft w:val="0"/>
              <w:marRight w:val="0"/>
              <w:marTop w:val="0"/>
              <w:marBottom w:val="0"/>
              <w:divBdr>
                <w:top w:val="none" w:sz="0" w:space="0" w:color="auto"/>
                <w:left w:val="none" w:sz="0" w:space="0" w:color="auto"/>
                <w:bottom w:val="none" w:sz="0" w:space="0" w:color="auto"/>
                <w:right w:val="none" w:sz="0" w:space="0" w:color="auto"/>
              </w:divBdr>
            </w:div>
            <w:div w:id="568274001">
              <w:marLeft w:val="0"/>
              <w:marRight w:val="0"/>
              <w:marTop w:val="0"/>
              <w:marBottom w:val="0"/>
              <w:divBdr>
                <w:top w:val="none" w:sz="0" w:space="0" w:color="auto"/>
                <w:left w:val="none" w:sz="0" w:space="0" w:color="auto"/>
                <w:bottom w:val="none" w:sz="0" w:space="0" w:color="auto"/>
                <w:right w:val="none" w:sz="0" w:space="0" w:color="auto"/>
              </w:divBdr>
            </w:div>
            <w:div w:id="731536929">
              <w:marLeft w:val="0"/>
              <w:marRight w:val="0"/>
              <w:marTop w:val="0"/>
              <w:marBottom w:val="0"/>
              <w:divBdr>
                <w:top w:val="none" w:sz="0" w:space="0" w:color="auto"/>
                <w:left w:val="none" w:sz="0" w:space="0" w:color="auto"/>
                <w:bottom w:val="none" w:sz="0" w:space="0" w:color="auto"/>
                <w:right w:val="none" w:sz="0" w:space="0" w:color="auto"/>
              </w:divBdr>
            </w:div>
            <w:div w:id="841621578">
              <w:marLeft w:val="0"/>
              <w:marRight w:val="0"/>
              <w:marTop w:val="0"/>
              <w:marBottom w:val="0"/>
              <w:divBdr>
                <w:top w:val="none" w:sz="0" w:space="0" w:color="auto"/>
                <w:left w:val="none" w:sz="0" w:space="0" w:color="auto"/>
                <w:bottom w:val="none" w:sz="0" w:space="0" w:color="auto"/>
                <w:right w:val="none" w:sz="0" w:space="0" w:color="auto"/>
              </w:divBdr>
            </w:div>
            <w:div w:id="1224559953">
              <w:marLeft w:val="0"/>
              <w:marRight w:val="0"/>
              <w:marTop w:val="0"/>
              <w:marBottom w:val="0"/>
              <w:divBdr>
                <w:top w:val="none" w:sz="0" w:space="0" w:color="auto"/>
                <w:left w:val="none" w:sz="0" w:space="0" w:color="auto"/>
                <w:bottom w:val="none" w:sz="0" w:space="0" w:color="auto"/>
                <w:right w:val="none" w:sz="0" w:space="0" w:color="auto"/>
              </w:divBdr>
            </w:div>
            <w:div w:id="728957858">
              <w:marLeft w:val="0"/>
              <w:marRight w:val="0"/>
              <w:marTop w:val="0"/>
              <w:marBottom w:val="0"/>
              <w:divBdr>
                <w:top w:val="none" w:sz="0" w:space="0" w:color="auto"/>
                <w:left w:val="none" w:sz="0" w:space="0" w:color="auto"/>
                <w:bottom w:val="none" w:sz="0" w:space="0" w:color="auto"/>
                <w:right w:val="none" w:sz="0" w:space="0" w:color="auto"/>
              </w:divBdr>
            </w:div>
            <w:div w:id="1437210766">
              <w:marLeft w:val="0"/>
              <w:marRight w:val="0"/>
              <w:marTop w:val="0"/>
              <w:marBottom w:val="0"/>
              <w:divBdr>
                <w:top w:val="none" w:sz="0" w:space="0" w:color="auto"/>
                <w:left w:val="none" w:sz="0" w:space="0" w:color="auto"/>
                <w:bottom w:val="none" w:sz="0" w:space="0" w:color="auto"/>
                <w:right w:val="none" w:sz="0" w:space="0" w:color="auto"/>
              </w:divBdr>
            </w:div>
            <w:div w:id="288167704">
              <w:marLeft w:val="0"/>
              <w:marRight w:val="0"/>
              <w:marTop w:val="0"/>
              <w:marBottom w:val="0"/>
              <w:divBdr>
                <w:top w:val="none" w:sz="0" w:space="0" w:color="auto"/>
                <w:left w:val="none" w:sz="0" w:space="0" w:color="auto"/>
                <w:bottom w:val="none" w:sz="0" w:space="0" w:color="auto"/>
                <w:right w:val="none" w:sz="0" w:space="0" w:color="auto"/>
              </w:divBdr>
            </w:div>
            <w:div w:id="2055692652">
              <w:marLeft w:val="0"/>
              <w:marRight w:val="0"/>
              <w:marTop w:val="0"/>
              <w:marBottom w:val="0"/>
              <w:divBdr>
                <w:top w:val="none" w:sz="0" w:space="0" w:color="auto"/>
                <w:left w:val="none" w:sz="0" w:space="0" w:color="auto"/>
                <w:bottom w:val="none" w:sz="0" w:space="0" w:color="auto"/>
                <w:right w:val="none" w:sz="0" w:space="0" w:color="auto"/>
              </w:divBdr>
            </w:div>
            <w:div w:id="213197267">
              <w:marLeft w:val="0"/>
              <w:marRight w:val="0"/>
              <w:marTop w:val="0"/>
              <w:marBottom w:val="0"/>
              <w:divBdr>
                <w:top w:val="none" w:sz="0" w:space="0" w:color="auto"/>
                <w:left w:val="none" w:sz="0" w:space="0" w:color="auto"/>
                <w:bottom w:val="none" w:sz="0" w:space="0" w:color="auto"/>
                <w:right w:val="none" w:sz="0" w:space="0" w:color="auto"/>
              </w:divBdr>
            </w:div>
            <w:div w:id="876312012">
              <w:marLeft w:val="0"/>
              <w:marRight w:val="0"/>
              <w:marTop w:val="0"/>
              <w:marBottom w:val="0"/>
              <w:divBdr>
                <w:top w:val="none" w:sz="0" w:space="0" w:color="auto"/>
                <w:left w:val="none" w:sz="0" w:space="0" w:color="auto"/>
                <w:bottom w:val="none" w:sz="0" w:space="0" w:color="auto"/>
                <w:right w:val="none" w:sz="0" w:space="0" w:color="auto"/>
              </w:divBdr>
            </w:div>
            <w:div w:id="780299919">
              <w:marLeft w:val="0"/>
              <w:marRight w:val="0"/>
              <w:marTop w:val="0"/>
              <w:marBottom w:val="0"/>
              <w:divBdr>
                <w:top w:val="none" w:sz="0" w:space="0" w:color="auto"/>
                <w:left w:val="none" w:sz="0" w:space="0" w:color="auto"/>
                <w:bottom w:val="none" w:sz="0" w:space="0" w:color="auto"/>
                <w:right w:val="none" w:sz="0" w:space="0" w:color="auto"/>
              </w:divBdr>
            </w:div>
            <w:div w:id="277420226">
              <w:marLeft w:val="0"/>
              <w:marRight w:val="0"/>
              <w:marTop w:val="0"/>
              <w:marBottom w:val="0"/>
              <w:divBdr>
                <w:top w:val="none" w:sz="0" w:space="0" w:color="auto"/>
                <w:left w:val="none" w:sz="0" w:space="0" w:color="auto"/>
                <w:bottom w:val="none" w:sz="0" w:space="0" w:color="auto"/>
                <w:right w:val="none" w:sz="0" w:space="0" w:color="auto"/>
              </w:divBdr>
            </w:div>
            <w:div w:id="1728146650">
              <w:marLeft w:val="0"/>
              <w:marRight w:val="0"/>
              <w:marTop w:val="0"/>
              <w:marBottom w:val="0"/>
              <w:divBdr>
                <w:top w:val="none" w:sz="0" w:space="0" w:color="auto"/>
                <w:left w:val="none" w:sz="0" w:space="0" w:color="auto"/>
                <w:bottom w:val="none" w:sz="0" w:space="0" w:color="auto"/>
                <w:right w:val="none" w:sz="0" w:space="0" w:color="auto"/>
              </w:divBdr>
            </w:div>
            <w:div w:id="2128813791">
              <w:marLeft w:val="0"/>
              <w:marRight w:val="0"/>
              <w:marTop w:val="0"/>
              <w:marBottom w:val="0"/>
              <w:divBdr>
                <w:top w:val="none" w:sz="0" w:space="0" w:color="auto"/>
                <w:left w:val="none" w:sz="0" w:space="0" w:color="auto"/>
                <w:bottom w:val="none" w:sz="0" w:space="0" w:color="auto"/>
                <w:right w:val="none" w:sz="0" w:space="0" w:color="auto"/>
              </w:divBdr>
            </w:div>
            <w:div w:id="1660622001">
              <w:marLeft w:val="0"/>
              <w:marRight w:val="0"/>
              <w:marTop w:val="0"/>
              <w:marBottom w:val="0"/>
              <w:divBdr>
                <w:top w:val="none" w:sz="0" w:space="0" w:color="auto"/>
                <w:left w:val="none" w:sz="0" w:space="0" w:color="auto"/>
                <w:bottom w:val="none" w:sz="0" w:space="0" w:color="auto"/>
                <w:right w:val="none" w:sz="0" w:space="0" w:color="auto"/>
              </w:divBdr>
            </w:div>
            <w:div w:id="14184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7467">
      <w:bodyDiv w:val="1"/>
      <w:marLeft w:val="0"/>
      <w:marRight w:val="0"/>
      <w:marTop w:val="0"/>
      <w:marBottom w:val="0"/>
      <w:divBdr>
        <w:top w:val="none" w:sz="0" w:space="0" w:color="auto"/>
        <w:left w:val="none" w:sz="0" w:space="0" w:color="auto"/>
        <w:bottom w:val="none" w:sz="0" w:space="0" w:color="auto"/>
        <w:right w:val="none" w:sz="0" w:space="0" w:color="auto"/>
      </w:divBdr>
      <w:divsChild>
        <w:div w:id="1014647421">
          <w:marLeft w:val="0"/>
          <w:marRight w:val="0"/>
          <w:marTop w:val="0"/>
          <w:marBottom w:val="0"/>
          <w:divBdr>
            <w:top w:val="none" w:sz="0" w:space="0" w:color="auto"/>
            <w:left w:val="none" w:sz="0" w:space="0" w:color="auto"/>
            <w:bottom w:val="none" w:sz="0" w:space="0" w:color="auto"/>
            <w:right w:val="none" w:sz="0" w:space="0" w:color="auto"/>
          </w:divBdr>
          <w:divsChild>
            <w:div w:id="666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084">
      <w:bodyDiv w:val="1"/>
      <w:marLeft w:val="0"/>
      <w:marRight w:val="0"/>
      <w:marTop w:val="0"/>
      <w:marBottom w:val="0"/>
      <w:divBdr>
        <w:top w:val="none" w:sz="0" w:space="0" w:color="auto"/>
        <w:left w:val="none" w:sz="0" w:space="0" w:color="auto"/>
        <w:bottom w:val="none" w:sz="0" w:space="0" w:color="auto"/>
        <w:right w:val="none" w:sz="0" w:space="0" w:color="auto"/>
      </w:divBdr>
    </w:div>
    <w:div w:id="1478886420">
      <w:bodyDiv w:val="1"/>
      <w:marLeft w:val="0"/>
      <w:marRight w:val="0"/>
      <w:marTop w:val="0"/>
      <w:marBottom w:val="0"/>
      <w:divBdr>
        <w:top w:val="none" w:sz="0" w:space="0" w:color="auto"/>
        <w:left w:val="none" w:sz="0" w:space="0" w:color="auto"/>
        <w:bottom w:val="none" w:sz="0" w:space="0" w:color="auto"/>
        <w:right w:val="none" w:sz="0" w:space="0" w:color="auto"/>
      </w:divBdr>
    </w:div>
    <w:div w:id="1612275197">
      <w:bodyDiv w:val="1"/>
      <w:marLeft w:val="0"/>
      <w:marRight w:val="0"/>
      <w:marTop w:val="0"/>
      <w:marBottom w:val="0"/>
      <w:divBdr>
        <w:top w:val="none" w:sz="0" w:space="0" w:color="auto"/>
        <w:left w:val="none" w:sz="0" w:space="0" w:color="auto"/>
        <w:bottom w:val="none" w:sz="0" w:space="0" w:color="auto"/>
        <w:right w:val="none" w:sz="0" w:space="0" w:color="auto"/>
      </w:divBdr>
      <w:divsChild>
        <w:div w:id="1348285613">
          <w:marLeft w:val="0"/>
          <w:marRight w:val="0"/>
          <w:marTop w:val="0"/>
          <w:marBottom w:val="0"/>
          <w:divBdr>
            <w:top w:val="none" w:sz="0" w:space="0" w:color="auto"/>
            <w:left w:val="none" w:sz="0" w:space="0" w:color="auto"/>
            <w:bottom w:val="none" w:sz="0" w:space="0" w:color="auto"/>
            <w:right w:val="none" w:sz="0" w:space="0" w:color="auto"/>
          </w:divBdr>
          <w:divsChild>
            <w:div w:id="14398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1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STMicroelectronics/STM32CubeU5.g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t.com/resource/en/application_note/an5593-how-to-use-the-gpdma-for-stm32u575585-microcontrollers-stmicroelectronics.pdf"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60241-95AA-4557-AE9E-15A99C71A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3999</Words>
  <Characters>21999</Characters>
  <Application>Microsoft Office Word</Application>
  <DocSecurity>0</DocSecurity>
  <Lines>183</Lines>
  <Paragraphs>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STMicroelectronics</Company>
  <LinksUpToDate>false</LinksUpToDate>
  <CharactersWithSpaces>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Jaafer HOSNI</dc:creator>
  <cp:keywords/>
  <dc:description/>
  <cp:lastModifiedBy>Emna Turki</cp:lastModifiedBy>
  <cp:revision>5</cp:revision>
  <dcterms:created xsi:type="dcterms:W3CDTF">2023-08-15T23:16:00Z</dcterms:created>
  <dcterms:modified xsi:type="dcterms:W3CDTF">2023-08-15T23:45:00Z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2023-07-12T14:51:54Z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1c7cc947-13bb-471b-8c62-2d369a91342f</vt:lpwstr>
  </property>
  <property fmtid="{D5CDD505-2E9C-101B-9397-08002B2CF9AE}" pid="8" name="MSIP_Label_cf8c7287-838c-46dd-b281-b1140229e67a_ContentBits">
    <vt:lpwstr>0</vt:lpwstr>
  </property>
</Properties>
</file>